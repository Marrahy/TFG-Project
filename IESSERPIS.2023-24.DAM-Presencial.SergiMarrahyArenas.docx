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D30D5E" w14:textId="77777777" w:rsidR="00D81F07" w:rsidRPr="00A40F4B" w:rsidRDefault="00D81F07" w:rsidP="00DA5ED4">
      <w:bookmarkStart w:id="0" w:name="_Hlk167363315"/>
      <w:bookmarkEnd w:id="0"/>
    </w:p>
    <w:p w14:paraId="52B47EF4" w14:textId="77777777" w:rsidR="00725484" w:rsidRPr="00A40F4B" w:rsidRDefault="0039771D" w:rsidP="00725484">
      <w:pPr>
        <w:jc w:val="center"/>
        <w:rPr>
          <w:sz w:val="36"/>
          <w:szCs w:val="36"/>
        </w:rPr>
      </w:pPr>
      <w:r w:rsidRPr="00A40F4B">
        <w:rPr>
          <w:sz w:val="36"/>
          <w:szCs w:val="36"/>
        </w:rPr>
        <w:t>INSITUTO DE EDUCACIÓN SECUNDARIA SERPIS</w:t>
      </w:r>
    </w:p>
    <w:p w14:paraId="71772C22" w14:textId="77777777" w:rsidR="0039771D" w:rsidRPr="00A40F4B" w:rsidRDefault="0039771D" w:rsidP="00725484">
      <w:pPr>
        <w:jc w:val="center"/>
        <w:rPr>
          <w:sz w:val="36"/>
          <w:szCs w:val="36"/>
        </w:rPr>
      </w:pPr>
    </w:p>
    <w:p w14:paraId="03E4F7DC" w14:textId="77777777" w:rsidR="0039771D" w:rsidRPr="00A40F4B" w:rsidRDefault="0039771D" w:rsidP="00725484">
      <w:pPr>
        <w:jc w:val="center"/>
        <w:rPr>
          <w:b/>
          <w:bCs/>
          <w:sz w:val="48"/>
          <w:szCs w:val="48"/>
        </w:rPr>
      </w:pPr>
      <w:r w:rsidRPr="00A40F4B">
        <w:rPr>
          <w:b/>
          <w:bCs/>
          <w:sz w:val="48"/>
          <w:szCs w:val="48"/>
        </w:rPr>
        <w:t>BloodStats</w:t>
      </w:r>
    </w:p>
    <w:p w14:paraId="02056ECB" w14:textId="77777777" w:rsidR="004E5D21" w:rsidRPr="00A40F4B" w:rsidRDefault="004E5D21" w:rsidP="00725484">
      <w:pPr>
        <w:jc w:val="center"/>
        <w:rPr>
          <w:b/>
          <w:bCs/>
          <w:sz w:val="48"/>
          <w:szCs w:val="48"/>
        </w:rPr>
      </w:pPr>
      <w:r w:rsidRPr="00A40F4B">
        <w:rPr>
          <w:b/>
          <w:bCs/>
          <w:sz w:val="48"/>
          <w:szCs w:val="48"/>
        </w:rPr>
        <w:t>Herramienta para jugadores nuevos del World Of Warcraft</w:t>
      </w:r>
    </w:p>
    <w:p w14:paraId="25781A3E" w14:textId="77777777" w:rsidR="004E5D21" w:rsidRPr="00A40F4B" w:rsidRDefault="004E5D21" w:rsidP="00725484">
      <w:pPr>
        <w:jc w:val="center"/>
        <w:rPr>
          <w:b/>
          <w:bCs/>
          <w:sz w:val="48"/>
          <w:szCs w:val="48"/>
        </w:rPr>
      </w:pPr>
    </w:p>
    <w:p w14:paraId="0B9394B8" w14:textId="77777777" w:rsidR="004E5D21" w:rsidRPr="00A40F4B" w:rsidRDefault="00F45971" w:rsidP="00725484">
      <w:pPr>
        <w:jc w:val="center"/>
        <w:rPr>
          <w:sz w:val="32"/>
          <w:szCs w:val="32"/>
        </w:rPr>
      </w:pPr>
      <w:r w:rsidRPr="00A40F4B">
        <w:rPr>
          <w:sz w:val="32"/>
          <w:szCs w:val="32"/>
        </w:rPr>
        <w:t>Proyecto de Desarrollo de Aplicaciones Multiplataforma</w:t>
      </w:r>
    </w:p>
    <w:p w14:paraId="37BD194E" w14:textId="77777777" w:rsidR="00F45971" w:rsidRPr="00A40F4B" w:rsidRDefault="00F45971" w:rsidP="00725484">
      <w:pPr>
        <w:jc w:val="center"/>
        <w:rPr>
          <w:sz w:val="32"/>
          <w:szCs w:val="32"/>
        </w:rPr>
      </w:pPr>
    </w:p>
    <w:p w14:paraId="6C80A398" w14:textId="77777777" w:rsidR="00F45971" w:rsidRPr="00A40F4B" w:rsidRDefault="00F45971" w:rsidP="00725484">
      <w:pPr>
        <w:jc w:val="center"/>
        <w:rPr>
          <w:b/>
          <w:bCs/>
          <w:sz w:val="32"/>
          <w:szCs w:val="32"/>
        </w:rPr>
      </w:pPr>
      <w:r w:rsidRPr="00A40F4B">
        <w:rPr>
          <w:b/>
          <w:bCs/>
          <w:sz w:val="32"/>
          <w:szCs w:val="32"/>
        </w:rPr>
        <w:t>Ciclo Formativo Desarrollo de Aplicaciones Multiplataforma</w:t>
      </w:r>
    </w:p>
    <w:p w14:paraId="1E10EB64" w14:textId="77777777" w:rsidR="00F45971" w:rsidRPr="00A40F4B" w:rsidRDefault="00F45971" w:rsidP="007B4759">
      <w:pPr>
        <w:ind w:left="708" w:hanging="708"/>
        <w:jc w:val="center"/>
        <w:rPr>
          <w:b/>
          <w:bCs/>
          <w:sz w:val="32"/>
          <w:szCs w:val="32"/>
        </w:rPr>
      </w:pPr>
      <w:r w:rsidRPr="00A40F4B">
        <w:rPr>
          <w:b/>
          <w:bCs/>
          <w:sz w:val="32"/>
          <w:szCs w:val="32"/>
        </w:rPr>
        <w:t>Departamento de Informática</w:t>
      </w:r>
    </w:p>
    <w:p w14:paraId="0A2327D5" w14:textId="77777777" w:rsidR="007C0F0F" w:rsidRPr="00A40F4B" w:rsidRDefault="007C0F0F" w:rsidP="00725484">
      <w:pPr>
        <w:jc w:val="center"/>
        <w:rPr>
          <w:b/>
          <w:bCs/>
          <w:sz w:val="32"/>
          <w:szCs w:val="32"/>
        </w:rPr>
      </w:pPr>
    </w:p>
    <w:p w14:paraId="01BBDB51" w14:textId="77777777" w:rsidR="007C0F0F" w:rsidRPr="00A40F4B" w:rsidRDefault="007C0F0F" w:rsidP="00725484">
      <w:pPr>
        <w:jc w:val="center"/>
        <w:rPr>
          <w:b/>
          <w:bCs/>
          <w:sz w:val="32"/>
          <w:szCs w:val="32"/>
        </w:rPr>
      </w:pPr>
    </w:p>
    <w:p w14:paraId="1ED96A1A" w14:textId="77777777" w:rsidR="007C0F0F" w:rsidRPr="00A40F4B" w:rsidRDefault="007C0F0F" w:rsidP="007C0F0F">
      <w:pPr>
        <w:jc w:val="right"/>
        <w:rPr>
          <w:sz w:val="32"/>
          <w:szCs w:val="32"/>
        </w:rPr>
      </w:pPr>
      <w:r w:rsidRPr="00A40F4B">
        <w:rPr>
          <w:b/>
          <w:bCs/>
          <w:sz w:val="32"/>
          <w:szCs w:val="32"/>
        </w:rPr>
        <w:t xml:space="preserve">Autor: </w:t>
      </w:r>
      <w:r w:rsidRPr="00A40F4B">
        <w:rPr>
          <w:sz w:val="32"/>
          <w:szCs w:val="32"/>
        </w:rPr>
        <w:t>Marrahy Arenas, Sergi</w:t>
      </w:r>
    </w:p>
    <w:p w14:paraId="15C8195A" w14:textId="77777777" w:rsidR="007C0F0F" w:rsidRPr="00A40F4B" w:rsidRDefault="007C0F0F" w:rsidP="007C0F0F">
      <w:pPr>
        <w:jc w:val="right"/>
        <w:rPr>
          <w:sz w:val="32"/>
          <w:szCs w:val="32"/>
        </w:rPr>
      </w:pPr>
      <w:r w:rsidRPr="00A40F4B">
        <w:rPr>
          <w:b/>
          <w:bCs/>
          <w:sz w:val="32"/>
          <w:szCs w:val="32"/>
        </w:rPr>
        <w:t xml:space="preserve">Tutor: </w:t>
      </w:r>
      <w:r w:rsidRPr="00A40F4B">
        <w:rPr>
          <w:sz w:val="32"/>
          <w:szCs w:val="32"/>
        </w:rPr>
        <w:t xml:space="preserve">Zomeño </w:t>
      </w:r>
      <w:r w:rsidR="00820994" w:rsidRPr="00A40F4B">
        <w:rPr>
          <w:sz w:val="32"/>
          <w:szCs w:val="32"/>
        </w:rPr>
        <w:t>Perona, Jose</w:t>
      </w:r>
    </w:p>
    <w:p w14:paraId="50E28ED0" w14:textId="77777777" w:rsidR="001A13DB" w:rsidRDefault="00820994" w:rsidP="00ED5049">
      <w:pPr>
        <w:jc w:val="right"/>
        <w:rPr>
          <w:sz w:val="32"/>
          <w:szCs w:val="32"/>
        </w:rPr>
      </w:pPr>
      <w:r w:rsidRPr="00A40F4B">
        <w:rPr>
          <w:b/>
          <w:bCs/>
          <w:sz w:val="32"/>
          <w:szCs w:val="32"/>
        </w:rPr>
        <w:t xml:space="preserve">Curso: </w:t>
      </w:r>
      <w:r w:rsidRPr="00A40F4B">
        <w:rPr>
          <w:sz w:val="32"/>
          <w:szCs w:val="32"/>
        </w:rPr>
        <w:t>2023/2024</w:t>
      </w:r>
    </w:p>
    <w:p w14:paraId="44F901AD" w14:textId="440779A4" w:rsidR="00ED5049" w:rsidRPr="00552A0C" w:rsidRDefault="00552A0C" w:rsidP="00ED5049">
      <w:pPr>
        <w:jc w:val="right"/>
        <w:rPr>
          <w:sz w:val="32"/>
          <w:szCs w:val="32"/>
        </w:rPr>
        <w:sectPr w:rsidR="00ED5049" w:rsidRPr="00552A0C" w:rsidSect="00CD1EF8">
          <w:headerReference w:type="default" r:id="rId11"/>
          <w:footerReference w:type="default" r:id="rId12"/>
          <w:headerReference w:type="first" r:id="rId13"/>
          <w:footerReference w:type="first" r:id="rId14"/>
          <w:pgSz w:w="11906" w:h="16838"/>
          <w:pgMar w:top="1134" w:right="1134" w:bottom="1134" w:left="1701" w:header="709" w:footer="709" w:gutter="0"/>
          <w:cols w:space="708"/>
          <w:titlePg/>
          <w:docGrid w:linePitch="360"/>
        </w:sectPr>
      </w:pPr>
      <w:r>
        <w:rPr>
          <w:b/>
          <w:bCs/>
          <w:sz w:val="32"/>
          <w:szCs w:val="32"/>
        </w:rPr>
        <w:t xml:space="preserve">Modalidad: </w:t>
      </w:r>
      <w:r>
        <w:rPr>
          <w:sz w:val="32"/>
          <w:szCs w:val="32"/>
        </w:rPr>
        <w:t>Presencial</w:t>
      </w:r>
    </w:p>
    <w:p w14:paraId="38815B20" w14:textId="77777777" w:rsidR="00820994" w:rsidRPr="00A40F4B" w:rsidRDefault="00820994" w:rsidP="007C0F0F">
      <w:pPr>
        <w:jc w:val="right"/>
        <w:rPr>
          <w:sz w:val="32"/>
          <w:szCs w:val="32"/>
        </w:rPr>
      </w:pPr>
    </w:p>
    <w:p w14:paraId="241FB14A" w14:textId="4EB0276A" w:rsidR="00E32982" w:rsidRPr="00AF4CED" w:rsidDel="00E0766C" w:rsidRDefault="00422628" w:rsidP="00A26A0A">
      <w:pPr>
        <w:rPr>
          <w:del w:id="1" w:author="MARRAHY ARENAS, SERGI" w:date="2024-05-23T11:52:00Z" w16du:dateUtc="2024-05-23T09:52:00Z"/>
          <w:b/>
          <w:color w:val="156082" w:themeColor="accent1"/>
          <w:sz w:val="32"/>
          <w:szCs w:val="32"/>
        </w:rPr>
      </w:pPr>
      <w:r>
        <w:rPr>
          <w:b/>
          <w:bCs/>
          <w:noProof/>
          <w:color w:val="156082" w:themeColor="accent1"/>
          <w:sz w:val="32"/>
          <w:szCs w:val="32"/>
        </w:rPr>
        <mc:AlternateContent>
          <mc:Choice Requires="wps">
            <w:drawing>
              <wp:anchor distT="0" distB="0" distL="114300" distR="114300" simplePos="0" relativeHeight="251658240" behindDoc="0" locked="0" layoutInCell="1" allowOverlap="1" wp14:anchorId="5A1580D8" wp14:editId="452708ED">
                <wp:simplePos x="0" y="0"/>
                <wp:positionH relativeFrom="margin">
                  <wp:align>left</wp:align>
                </wp:positionH>
                <wp:positionV relativeFrom="paragraph">
                  <wp:posOffset>223304</wp:posOffset>
                </wp:positionV>
                <wp:extent cx="5736566" cy="25880"/>
                <wp:effectExtent l="0" t="0" r="36195" b="31750"/>
                <wp:wrapNone/>
                <wp:docPr id="1066724858" name="Conector recto 1"/>
                <wp:cNvGraphicFramePr/>
                <a:graphic xmlns:a="http://schemas.openxmlformats.org/drawingml/2006/main">
                  <a:graphicData uri="http://schemas.microsoft.com/office/word/2010/wordprocessingShape">
                    <wps:wsp>
                      <wps:cNvCnPr/>
                      <wps:spPr>
                        <a:xfrm>
                          <a:off x="0" y="0"/>
                          <a:ext cx="5736566" cy="258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34DA49" id="Conector recto 1" o:spid="_x0000_s1026" style="position:absolute;z-index:25165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7.6pt" to="451.7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" strokecolor="#156082 [3204]" strokeweight=".5pt">
                <v:stroke joinstyle="miter"/>
                <w10:wrap anchorx="margin"/>
              </v:line>
            </w:pict>
          </mc:Fallback>
        </mc:AlternateContent>
      </w:r>
      <w:r w:rsidR="00CD7159" w:rsidRPr="00AF4CED">
        <w:rPr>
          <w:b/>
          <w:color w:val="156082" w:themeColor="accent1"/>
          <w:sz w:val="32"/>
          <w:szCs w:val="32"/>
        </w:rPr>
        <w:t>Dedicatoria</w:t>
      </w:r>
    </w:p>
    <w:p w14:paraId="42385BA2" w14:textId="77777777" w:rsidR="00E0766C" w:rsidRPr="00920A76" w:rsidRDefault="00E0766C" w:rsidP="00A26A0A">
      <w:pPr>
        <w:rPr>
          <w:b/>
          <w:bCs/>
          <w:sz w:val="32"/>
          <w:szCs w:val="32"/>
        </w:rPr>
      </w:pPr>
    </w:p>
    <w:p w14:paraId="1E3B5BC9" w14:textId="4B095E83" w:rsidR="006E378F" w:rsidRDefault="005E3987" w:rsidP="00C126E2">
      <w:r>
        <w:t xml:space="preserve">Este proyecto se lo agradezco a todos los profesores </w:t>
      </w:r>
      <w:r w:rsidR="00D27EB8">
        <w:t>que me han formado tanto en el ciclo de SMR como en el ciclo de DAM.</w:t>
      </w:r>
      <w:r w:rsidR="005B2E20">
        <w:t xml:space="preserve"> Se agradece especialmente </w:t>
      </w:r>
      <w:r w:rsidR="00AB2CAD">
        <w:t>a los profesores</w:t>
      </w:r>
      <w:r w:rsidR="0006613B">
        <w:t xml:space="preserve"> Lionel</w:t>
      </w:r>
      <w:r w:rsidR="00EC7748">
        <w:t xml:space="preserve"> Tarazón</w:t>
      </w:r>
      <w:r w:rsidR="00EA71B1">
        <w:t>, Sergio Badal</w:t>
      </w:r>
      <w:r w:rsidR="002244F2">
        <w:t>, Àngels Chover, Álex Torres</w:t>
      </w:r>
      <w:r w:rsidR="0055444F">
        <w:t xml:space="preserve"> y </w:t>
      </w:r>
      <w:r w:rsidR="001837F7">
        <w:t xml:space="preserve">a </w:t>
      </w:r>
      <w:r w:rsidR="0055444F">
        <w:t>mi tutor</w:t>
      </w:r>
      <w:r w:rsidR="000A5D87">
        <w:t xml:space="preserve"> </w:t>
      </w:r>
      <w:r w:rsidR="0055444F">
        <w:t>Jose Zomeño</w:t>
      </w:r>
      <w:r w:rsidR="000A5D87">
        <w:t>,</w:t>
      </w:r>
      <w:r w:rsidR="0055444F">
        <w:t xml:space="preserve"> </w:t>
      </w:r>
      <w:r w:rsidR="00FC01CE">
        <w:t>por la paciencia</w:t>
      </w:r>
      <w:r w:rsidR="007A0DDA">
        <w:t xml:space="preserve"> y las enseñanzas en programación</w:t>
      </w:r>
      <w:r w:rsidR="00C126E2">
        <w:t xml:space="preserve">, </w:t>
      </w:r>
      <w:r w:rsidR="000272A7">
        <w:t>bases de datos</w:t>
      </w:r>
      <w:r w:rsidR="00B315C5">
        <w:t>, tecnologías actuales</w:t>
      </w:r>
      <w:r w:rsidR="005D1123">
        <w:t xml:space="preserve"> y por los consejos dados para la vida laboral </w:t>
      </w:r>
      <w:r w:rsidR="00EA78CF">
        <w:t>en este sector.</w:t>
      </w:r>
    </w:p>
    <w:p w14:paraId="1EBFAC2C" w14:textId="77777777" w:rsidR="00EA78CF" w:rsidRDefault="00EA78CF" w:rsidP="00C126E2"/>
    <w:p w14:paraId="7D7ABFB4" w14:textId="55C0ED5E" w:rsidR="00EA78CF" w:rsidRDefault="00EA78CF" w:rsidP="00C126E2">
      <w:r>
        <w:t xml:space="preserve">También </w:t>
      </w:r>
      <w:r w:rsidR="004A6D89">
        <w:t xml:space="preserve">se lo agradezco a mi </w:t>
      </w:r>
      <w:r w:rsidR="00AE001D">
        <w:t>madre, a mi hermana y mi padre</w:t>
      </w:r>
      <w:r w:rsidR="004A6D89">
        <w:t xml:space="preserve"> </w:t>
      </w:r>
      <w:r w:rsidR="002F2E2E">
        <w:t>por todo el apoyo que me han dado</w:t>
      </w:r>
      <w:r w:rsidR="0064200D">
        <w:t xml:space="preserve"> durante la etapa de desarrollo de este proyecto</w:t>
      </w:r>
      <w:r w:rsidR="00565CE6">
        <w:t xml:space="preserve">, </w:t>
      </w:r>
      <w:r w:rsidR="00013AC6">
        <w:t xml:space="preserve">y a mis amigos </w:t>
      </w:r>
      <w:r w:rsidR="00C2395D">
        <w:t xml:space="preserve">Albert Lozano, Duncan </w:t>
      </w:r>
      <w:r w:rsidR="00207222">
        <w:t>Rúa</w:t>
      </w:r>
      <w:r w:rsidR="00C2395D">
        <w:t xml:space="preserve"> y Nacho </w:t>
      </w:r>
      <w:r w:rsidR="00207222">
        <w:t>Pérez</w:t>
      </w:r>
      <w:r w:rsidR="0094181B">
        <w:t xml:space="preserve"> por compartir todos estos años de formación</w:t>
      </w:r>
      <w:r w:rsidR="00910C16">
        <w:t xml:space="preserve"> ya que, sin duda, lo han hecho mucho más ameno.</w:t>
      </w:r>
    </w:p>
    <w:p w14:paraId="389D3FCB" w14:textId="77777777" w:rsidR="00910C16" w:rsidRDefault="00910C16" w:rsidP="00C126E2"/>
    <w:p w14:paraId="3FAA6839" w14:textId="77777777" w:rsidR="00910C16" w:rsidRDefault="00910C16" w:rsidP="00C126E2">
      <w:r>
        <w:t xml:space="preserve">Por último, agradecer a </w:t>
      </w:r>
      <w:r w:rsidR="005832AB">
        <w:t xml:space="preserve">la </w:t>
      </w:r>
      <w:r w:rsidR="004B06A6">
        <w:t xml:space="preserve">todos los jugadores de World of Warcraft que dedican su tiempo </w:t>
      </w:r>
      <w:r w:rsidR="000D4658">
        <w:t>a mantener la información faltante en la API de Blizzard</w:t>
      </w:r>
      <w:r w:rsidR="00B130DB">
        <w:t xml:space="preserve"> completa y actualizada</w:t>
      </w:r>
      <w:r w:rsidR="00B26B46">
        <w:t xml:space="preserve"> en varias páginas web las cuales podemos visitar para recopilar información</w:t>
      </w:r>
      <w:r w:rsidR="006D0351">
        <w:t>.</w:t>
      </w:r>
    </w:p>
    <w:p w14:paraId="0089BD19" w14:textId="77777777" w:rsidR="006E378F" w:rsidRDefault="006E378F">
      <w:pPr>
        <w:jc w:val="left"/>
      </w:pPr>
      <w:r>
        <w:br w:type="page"/>
      </w:r>
    </w:p>
    <w:p w14:paraId="29C518AC" w14:textId="663CE191" w:rsidR="00F00458" w:rsidDel="00D27EB8" w:rsidRDefault="00CD0B38">
      <w:pPr>
        <w:rPr>
          <w:del w:id="2" w:author="MARRAHY ARENAS, SERGI" w:date="2024-05-23T11:51:00Z" w16du:dateUtc="2024-05-23T09:51:00Z"/>
        </w:rPr>
      </w:pPr>
      <w:r>
        <w:rPr>
          <w:b/>
          <w:bCs/>
          <w:noProof/>
          <w:color w:val="156082" w:themeColor="accent1"/>
          <w:sz w:val="32"/>
          <w:szCs w:val="32"/>
        </w:rPr>
        <w:lastRenderedPageBreak/>
        <mc:AlternateContent>
          <mc:Choice Requires="wps">
            <w:drawing>
              <wp:anchor distT="0" distB="0" distL="114300" distR="114300" simplePos="0" relativeHeight="251658241" behindDoc="0" locked="0" layoutInCell="1" allowOverlap="1" wp14:anchorId="253376CF" wp14:editId="1266D49D">
                <wp:simplePos x="0" y="0"/>
                <wp:positionH relativeFrom="margin">
                  <wp:align>left</wp:align>
                </wp:positionH>
                <wp:positionV relativeFrom="paragraph">
                  <wp:posOffset>223652</wp:posOffset>
                </wp:positionV>
                <wp:extent cx="5736566" cy="25880"/>
                <wp:effectExtent l="0" t="0" r="36195" b="31750"/>
                <wp:wrapNone/>
                <wp:docPr id="261566178" name="Conector recto 1"/>
                <wp:cNvGraphicFramePr/>
                <a:graphic xmlns:a="http://schemas.openxmlformats.org/drawingml/2006/main">
                  <a:graphicData uri="http://schemas.microsoft.com/office/word/2010/wordprocessingShape">
                    <wps:wsp>
                      <wps:cNvCnPr/>
                      <wps:spPr>
                        <a:xfrm>
                          <a:off x="0" y="0"/>
                          <a:ext cx="5736566" cy="258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A4E6A4" id="Conector recto 1" o:spid="_x0000_s1026" style="position:absolute;z-index:251658241;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7.6pt" to="451.7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" strokecolor="#156082 [3204]" strokeweight=".5pt">
                <v:stroke joinstyle="miter"/>
                <w10:wrap anchorx="margin"/>
              </v:line>
            </w:pict>
          </mc:Fallback>
        </mc:AlternateContent>
      </w:r>
      <w:del w:id="3" w:author="MARRAHY ARENAS, SERGI" w:date="2024-05-23T11:51:00Z" w16du:dateUtc="2024-05-23T09:51:00Z">
        <w:r w:rsidR="00E32982" w:rsidRPr="00A40F4B" w:rsidDel="00A05F06">
          <w:delText>Esta herramienta</w:delText>
        </w:r>
        <w:r w:rsidR="00B349B9" w:rsidDel="00A05F06">
          <w:delText xml:space="preserve"> de </w:delText>
        </w:r>
      </w:del>
      <w:del w:id="4" w:author="MARRAHY ARENAS, SERGI" w:date="2024-05-22T18:50:00Z" w16du:dateUtc="2024-05-22T16:50:00Z">
        <w:r w:rsidR="00E32982" w:rsidRPr="00A40F4B" w:rsidDel="00AE2361">
          <w:delText>guía</w:delText>
        </w:r>
        <w:r w:rsidR="001F19FB" w:rsidRPr="00A40F4B" w:rsidDel="00AE2361">
          <w:delText>,</w:delText>
        </w:r>
      </w:del>
      <w:del w:id="5" w:author="MARRAHY ARENAS, SERGI" w:date="2024-05-23T11:51:00Z" w16du:dateUtc="2024-05-23T09:51:00Z">
        <w:r w:rsidR="001F19FB" w:rsidRPr="00A40F4B" w:rsidDel="00A05F06">
          <w:delText xml:space="preserve"> </w:delText>
        </w:r>
        <w:r w:rsidR="00E32982" w:rsidRPr="00A40F4B" w:rsidDel="00A05F06">
          <w:delText>está dedicada a todos los jugadores nuevos que comienzan su aventura en un MMORPG</w:delText>
        </w:r>
        <w:r w:rsidR="001F19FB" w:rsidRPr="00A40F4B" w:rsidDel="00A05F06">
          <w:delText xml:space="preserve"> tan grande como World Of Warcraft</w:delText>
        </w:r>
        <w:r w:rsidR="0043710F" w:rsidDel="00A05F06">
          <w:delText xml:space="preserve">. Este proyecto se lo agradezco a todos los profesores que me han acompañado a lo largo </w:delText>
        </w:r>
        <w:r w:rsidR="00F537CD" w:rsidDel="00A05F06">
          <w:delText>de estos cursos, tanto del ciclo medio SMR</w:delText>
        </w:r>
        <w:r w:rsidR="003202E0" w:rsidDel="00A05F06">
          <w:delText xml:space="preserve"> sobre todo a los profesores</w:delText>
        </w:r>
        <w:r w:rsidR="008A3A37" w:rsidDel="00A05F06">
          <w:delText xml:space="preserve"> Óscar </w:delText>
        </w:r>
      </w:del>
    </w:p>
    <w:p w14:paraId="4E09A819" w14:textId="0234F54A" w:rsidR="00920A76" w:rsidRPr="000C3DE5" w:rsidDel="005B2E20" w:rsidRDefault="00920A76">
      <w:pPr>
        <w:rPr>
          <w:del w:id="6" w:author="MARRAHY ARENAS, SERGI" w:date="2024-05-23T11:58:00Z" w16du:dateUtc="2024-05-23T09:58:00Z"/>
          <w:highlight w:val="yellow"/>
          <w:rPrChange w:id="7" w:author="MARRAHY ARENAS, SERGI" w:date="2024-05-23T11:57:00Z" w16du:dateUtc="2024-05-23T09:57:00Z">
            <w:rPr>
              <w:del w:id="8" w:author="MARRAHY ARENAS, SERGI" w:date="2024-05-23T11:58:00Z" w16du:dateUtc="2024-05-23T09:58:00Z"/>
              <w:b/>
              <w:bCs/>
              <w:sz w:val="32"/>
              <w:szCs w:val="32"/>
              <w:highlight w:val="yellow"/>
            </w:rPr>
          </w:rPrChange>
        </w:rPr>
        <w:pPrChange w:id="9" w:author="MARRAHY ARENAS, SERGI" w:date="2024-05-23T12:14:00Z" w16du:dateUtc="2024-05-23T10:14:00Z">
          <w:pPr>
            <w:jc w:val="center"/>
          </w:pPr>
        </w:pPrChange>
      </w:pPr>
    </w:p>
    <w:p w14:paraId="43467607" w14:textId="6E78CEA8" w:rsidR="004D5575" w:rsidDel="00C126E2" w:rsidRDefault="00075987">
      <w:pPr>
        <w:rPr>
          <w:del w:id="10" w:author="MARRAHY ARENAS, SERGI" w:date="2024-05-23T12:13:00Z" w16du:dateUtc="2024-05-23T10:13:00Z"/>
          <w:sz w:val="32"/>
          <w:szCs w:val="32"/>
          <w:highlight w:val="yellow"/>
        </w:rPr>
        <w:pPrChange w:id="11" w:author="MARRAHY ARENAS, SERGI" w:date="2024-05-23T12:14:00Z" w16du:dateUtc="2024-05-23T10:14:00Z">
          <w:pPr>
            <w:jc w:val="center"/>
          </w:pPr>
        </w:pPrChange>
      </w:pPr>
      <w:del w:id="12" w:author="MARRAHY ARENAS, SERGI" w:date="2024-05-23T11:58:00Z" w16du:dateUtc="2024-05-23T09:58:00Z">
        <w:r w:rsidRPr="00075987" w:rsidDel="005B2E20">
          <w:rPr>
            <w:shd w:val="clear" w:color="auto" w:fill="FFFFFF"/>
          </w:rPr>
          <w:delText xml:space="preserve">Dedicatoria: Cambiar, da la sensación que estás empezando a vender tu proyecto. Se dedica o agradece a quien haya hecho posible tu proyecto. Por supuesto que puedes hacerlo también a la comunidad con la que has compartido todos esos momentos inolvidables en el juego, pero procura que no sea a alguien </w:delText>
        </w:r>
        <w:r w:rsidRPr="00F92338" w:rsidDel="005B2E20">
          <w:rPr>
            <w:rPrChange w:id="13" w:author="MARRAHY ARENAS, SERGI" w:date="2024-05-22T18:58:00Z" w16du:dateUtc="2024-05-22T16:58:00Z">
              <w:rPr>
                <w:rFonts w:ascii="Roboto" w:hAnsi="Roboto"/>
                <w:b/>
                <w:bCs/>
                <w:color w:val="0D0D0D"/>
                <w:sz w:val="22"/>
                <w:szCs w:val="22"/>
                <w:shd w:val="clear" w:color="auto" w:fill="FFFFFF"/>
              </w:rPr>
            </w:rPrChange>
          </w:rPr>
          <w:delText>que</w:delText>
        </w:r>
        <w:r w:rsidRPr="00075987" w:rsidDel="005B2E20">
          <w:rPr>
            <w:shd w:val="clear" w:color="auto" w:fill="FFFFFF"/>
          </w:rPr>
          <w:delText xml:space="preserve"> ni conoces.</w:delText>
        </w:r>
        <w:r w:rsidR="004D5575" w:rsidRPr="00075987" w:rsidDel="005B2E20">
          <w:rPr>
            <w:sz w:val="32"/>
            <w:szCs w:val="32"/>
            <w:highlight w:val="yellow"/>
          </w:rPr>
          <w:br w:type="page"/>
        </w:r>
      </w:del>
    </w:p>
    <w:p w14:paraId="748A6F69" w14:textId="016B301F" w:rsidR="00E46481" w:rsidRPr="00CD0B38" w:rsidRDefault="00FA3CF4" w:rsidP="00A26A0A">
      <w:pPr>
        <w:rPr>
          <w:b/>
          <w:color w:val="156082" w:themeColor="accent1"/>
          <w:sz w:val="32"/>
          <w:szCs w:val="32"/>
        </w:rPr>
      </w:pPr>
      <w:r w:rsidRPr="00CD0B38">
        <w:rPr>
          <w:b/>
          <w:color w:val="156082" w:themeColor="accent1"/>
          <w:sz w:val="32"/>
          <w:szCs w:val="32"/>
        </w:rPr>
        <w:t xml:space="preserve">Resumen: </w:t>
      </w:r>
      <w:r w:rsidR="00467C07" w:rsidRPr="00CD0B38">
        <w:rPr>
          <w:b/>
          <w:color w:val="156082" w:themeColor="accent1"/>
          <w:sz w:val="32"/>
          <w:szCs w:val="32"/>
        </w:rPr>
        <w:t>E</w:t>
      </w:r>
      <w:r w:rsidRPr="00CD0B38">
        <w:rPr>
          <w:b/>
          <w:color w:val="156082" w:themeColor="accent1"/>
          <w:sz w:val="32"/>
          <w:szCs w:val="32"/>
        </w:rPr>
        <w:t>spañol</w:t>
      </w:r>
    </w:p>
    <w:p w14:paraId="4C5367DC" w14:textId="4D15128A" w:rsidR="00CF6155" w:rsidRDefault="00893660" w:rsidP="00FA3CF4">
      <w:r w:rsidRPr="00A40F4B">
        <w:t xml:space="preserve">La aplicación móvil BloodStats se ha diseñado con el objetivo principal de dar apoyo a los jugadores nuevos de World of Warcraft que se sienten </w:t>
      </w:r>
      <w:r w:rsidR="004A7BE3">
        <w:t>sobrepasados</w:t>
      </w:r>
      <w:r w:rsidRPr="00A40F4B">
        <w:t xml:space="preserve"> por la gran cantidad de contenido disponible en el juego. Con la </w:t>
      </w:r>
      <w:r w:rsidR="00E15A6C" w:rsidRPr="00A40F4B">
        <w:t xml:space="preserve">abundancia </w:t>
      </w:r>
      <w:r w:rsidRPr="00A40F4B">
        <w:t xml:space="preserve">de </w:t>
      </w:r>
      <w:r w:rsidR="00B53F8F">
        <w:t xml:space="preserve">las </w:t>
      </w:r>
      <w:r w:rsidR="00C93115" w:rsidRPr="00A40F4B">
        <w:t xml:space="preserve">nuevas </w:t>
      </w:r>
      <w:r w:rsidRPr="00A40F4B">
        <w:t>expansiones y actualizaciones, la curva de aprendizaje puede resultar intimidante</w:t>
      </w:r>
      <w:r w:rsidR="00B53F8F">
        <w:t xml:space="preserve">, </w:t>
      </w:r>
      <w:r w:rsidR="00B306AE">
        <w:t xml:space="preserve">existen varios desafíos desde bien temprano </w:t>
      </w:r>
      <w:r w:rsidR="00DD5335">
        <w:t>que es dónde</w:t>
      </w:r>
      <w:r w:rsidR="0047053A">
        <w:t xml:space="preserve"> uno puede sentirse confundido, </w:t>
      </w:r>
      <w:r w:rsidR="005734A0">
        <w:t>como,</w:t>
      </w:r>
      <w:r w:rsidR="0047053A">
        <w:t xml:space="preserve"> por ejemplo: </w:t>
      </w:r>
      <w:r w:rsidR="009D2B76">
        <w:t>se da a elegir entre 14 razas</w:t>
      </w:r>
      <w:r w:rsidR="00E46872">
        <w:t xml:space="preserve">, con </w:t>
      </w:r>
      <w:r w:rsidR="00E540BE">
        <w:t xml:space="preserve">sus pasivas y estilos de juego diferentes, 9 clases y dentro de cada clase </w:t>
      </w:r>
      <w:r w:rsidR="00D710B0">
        <w:t xml:space="preserve">de 2 a </w:t>
      </w:r>
      <w:r w:rsidR="009C4250">
        <w:t>4</w:t>
      </w:r>
      <w:r w:rsidR="00D710B0">
        <w:t xml:space="preserve"> especializaciones</w:t>
      </w:r>
      <w:r w:rsidR="005734A0">
        <w:t>, después de haber creado el personaje</w:t>
      </w:r>
      <w:r w:rsidR="0079751F">
        <w:t xml:space="preserve">, se necesita saber </w:t>
      </w:r>
      <w:r w:rsidR="001E4044">
        <w:t>qué</w:t>
      </w:r>
      <w:r w:rsidR="0079751F">
        <w:t xml:space="preserve"> </w:t>
      </w:r>
      <w:r w:rsidR="001E4044">
        <w:t xml:space="preserve">tipo de equipo </w:t>
      </w:r>
      <w:r w:rsidR="0079751F">
        <w:t>es útil para es</w:t>
      </w:r>
      <w:r w:rsidR="00133105">
        <w:t xml:space="preserve">a clase </w:t>
      </w:r>
      <w:r w:rsidR="0079751F">
        <w:t>de personaje</w:t>
      </w:r>
      <w:r w:rsidR="001E4044">
        <w:t xml:space="preserve"> ya que tiene </w:t>
      </w:r>
      <w:r w:rsidR="00133105">
        <w:t>varios</w:t>
      </w:r>
      <w:r w:rsidR="001E4044">
        <w:t xml:space="preserve"> atributos, que según el estilo de juego seleccionado</w:t>
      </w:r>
      <w:r w:rsidR="000A6DC4">
        <w:t xml:space="preserve">, puede llegar a ser </w:t>
      </w:r>
      <w:r w:rsidR="00554B7D">
        <w:t>lioso</w:t>
      </w:r>
      <w:r w:rsidR="000A6DC4">
        <w:t>.</w:t>
      </w:r>
      <w:r w:rsidRPr="00A40F4B">
        <w:t xml:space="preserve"> Es aquí donde BloodStats entra en juego como una herramienta </w:t>
      </w:r>
      <w:r w:rsidR="005D5B48">
        <w:t xml:space="preserve">que brinda una gran ayuda proporcionando </w:t>
      </w:r>
      <w:r w:rsidRPr="00A40F4B">
        <w:t>orientación y claridad.</w:t>
      </w:r>
      <w:r w:rsidR="003F2E0C" w:rsidRPr="00A40F4B">
        <w:t xml:space="preserve"> Además de su enfoque en ayudar a los jugadores a comprender las clases y especializaciones del juego, BloodStats ofrece una variedad de sistemas integrados diseñados para mejorar la experiencia del usuario. </w:t>
      </w:r>
      <w:r w:rsidR="00090942" w:rsidRPr="00A40F4B">
        <w:t xml:space="preserve">El </w:t>
      </w:r>
      <w:r w:rsidR="002D5535" w:rsidRPr="00A40F4B">
        <w:t>resultado que se quiere obtener</w:t>
      </w:r>
      <w:r w:rsidR="00CC4FDA" w:rsidRPr="00A40F4B">
        <w:t xml:space="preserve"> es reducir </w:t>
      </w:r>
      <w:r w:rsidR="00291F8D" w:rsidRPr="00A40F4B">
        <w:t>el índice de abandono entre los jugadores nuevos que</w:t>
      </w:r>
      <w:r w:rsidR="00763297" w:rsidRPr="00A40F4B">
        <w:t xml:space="preserve"> sienten que no van a poder abordar todo el contenido que se les ofrece.</w:t>
      </w:r>
      <w:r w:rsidR="002D5535" w:rsidRPr="00A40F4B">
        <w:t xml:space="preserve"> En conclusión, BloodStats no solo es una herramienta de referencia, sino una</w:t>
      </w:r>
      <w:r w:rsidR="00C37E76" w:rsidRPr="00A40F4B">
        <w:t xml:space="preserve"> aplicación </w:t>
      </w:r>
      <w:r w:rsidR="00794455">
        <w:t>útil</w:t>
      </w:r>
      <w:r w:rsidR="002D5535" w:rsidRPr="00A40F4B">
        <w:t xml:space="preserve"> para los </w:t>
      </w:r>
      <w:r w:rsidR="00C37E76" w:rsidRPr="00A40F4B">
        <w:t>jugadores</w:t>
      </w:r>
      <w:r w:rsidR="002D5535" w:rsidRPr="00A40F4B">
        <w:t xml:space="preserve"> que buscan </w:t>
      </w:r>
      <w:r w:rsidR="00C37E76" w:rsidRPr="00A40F4B">
        <w:t>crecer</w:t>
      </w:r>
      <w:r w:rsidR="002D5535" w:rsidRPr="00A40F4B">
        <w:t xml:space="preserve"> y </w:t>
      </w:r>
      <w:r w:rsidR="00BC3AC0" w:rsidRPr="00A40F4B">
        <w:t>mejorar</w:t>
      </w:r>
      <w:r w:rsidR="002D5535" w:rsidRPr="00A40F4B">
        <w:t xml:space="preserve"> </w:t>
      </w:r>
      <w:r w:rsidR="00BC3AC0" w:rsidRPr="00A40F4B">
        <w:t>su habilidad.</w:t>
      </w:r>
      <w:r w:rsidR="009C4250">
        <w:t xml:space="preserve"> Esta </w:t>
      </w:r>
      <w:r w:rsidR="005528B9">
        <w:t xml:space="preserve">aplicación Android está programada en Kotlin y se ha probado en varios emuladores para </w:t>
      </w:r>
      <w:r w:rsidR="00714396">
        <w:t>su</w:t>
      </w:r>
      <w:r w:rsidR="005528B9">
        <w:t xml:space="preserve"> correcto funcionamiento</w:t>
      </w:r>
      <w:r w:rsidR="00D31D0B">
        <w:t>, además se consume la API de Blizzard para ofrecer todos datos necesarios.</w:t>
      </w:r>
    </w:p>
    <w:p w14:paraId="140491F7" w14:textId="77777777" w:rsidR="00BC4C3A" w:rsidRPr="00A40F4B" w:rsidRDefault="00BC4C3A" w:rsidP="00FA3CF4"/>
    <w:p w14:paraId="54E69C19" w14:textId="77777777" w:rsidR="009C4250" w:rsidRDefault="00CF6155" w:rsidP="009C4250">
      <w:pPr>
        <w:rPr>
          <w:b/>
          <w:bCs/>
        </w:rPr>
      </w:pPr>
      <w:r w:rsidRPr="00C84956">
        <w:rPr>
          <w:b/>
          <w:bCs/>
        </w:rPr>
        <w:t>Palabras clave</w:t>
      </w:r>
      <w:r w:rsidR="009C4250">
        <w:rPr>
          <w:b/>
          <w:bCs/>
        </w:rPr>
        <w:t>:</w:t>
      </w:r>
    </w:p>
    <w:p w14:paraId="70913B7B" w14:textId="2108B49B" w:rsidR="009C4250" w:rsidRPr="005528B9" w:rsidDel="008F5473" w:rsidRDefault="009C4250" w:rsidP="009C4250">
      <w:pPr>
        <w:pStyle w:val="Prrafodelista"/>
        <w:numPr>
          <w:ilvl w:val="0"/>
          <w:numId w:val="34"/>
        </w:numPr>
        <w:rPr>
          <w:del w:id="14" w:author="MARRAHY ARENAS, SERGI" w:date="2024-05-22T18:55:00Z" w16du:dateUtc="2024-05-22T16:55:00Z"/>
          <w:lang w:val="en-US"/>
        </w:rPr>
      </w:pPr>
      <w:r w:rsidRPr="005528B9">
        <w:rPr>
          <w:lang w:val="en-US"/>
        </w:rPr>
        <w:t>World of Warcraft,</w:t>
      </w:r>
      <w:r w:rsidR="005528B9">
        <w:rPr>
          <w:lang w:val="en-US"/>
        </w:rPr>
        <w:t xml:space="preserve"> </w:t>
      </w:r>
      <w:r w:rsidR="005528B9" w:rsidRPr="005528B9">
        <w:rPr>
          <w:lang w:val="en-US"/>
        </w:rPr>
        <w:t>Android, K</w:t>
      </w:r>
      <w:r w:rsidR="005528B9">
        <w:rPr>
          <w:lang w:val="en-US"/>
        </w:rPr>
        <w:t>otlin, Emuladores</w:t>
      </w:r>
      <w:r w:rsidR="00714396">
        <w:rPr>
          <w:lang w:val="en-US"/>
        </w:rPr>
        <w:t>, Programación</w:t>
      </w:r>
      <w:r w:rsidR="00D31D0B">
        <w:rPr>
          <w:lang w:val="en-US"/>
        </w:rPr>
        <w:t>, API, Blizzard.</w:t>
      </w:r>
    </w:p>
    <w:p w14:paraId="6CC6FEF3" w14:textId="77777777" w:rsidR="00823075" w:rsidRPr="005528B9" w:rsidDel="008F5473" w:rsidRDefault="00823075" w:rsidP="009C4250">
      <w:pPr>
        <w:pStyle w:val="Prrafodelista"/>
        <w:numPr>
          <w:ilvl w:val="0"/>
          <w:numId w:val="34"/>
        </w:numPr>
        <w:rPr>
          <w:del w:id="15" w:author="MARRAHY ARENAS, SERGI" w:date="2024-05-22T18:55:00Z" w16du:dateUtc="2024-05-22T16:55:00Z"/>
          <w:rFonts w:ascii="Roboto" w:hAnsi="Roboto" w:cs="Segoe UI"/>
          <w:color w:val="0D0D0D"/>
          <w:sz w:val="22"/>
          <w:szCs w:val="22"/>
          <w:bdr w:val="none" w:sz="0" w:space="0" w:color="auto" w:frame="1"/>
          <w:lang w:val="en-US"/>
          <w:rPrChange w:id="16" w:author="MARRAHY ARENAS, SERGI" w:date="2024-05-22T18:55:00Z" w16du:dateUtc="2024-05-22T16:55:00Z">
            <w:rPr>
              <w:del w:id="17" w:author="MARRAHY ARENAS, SERGI" w:date="2024-05-22T18:55:00Z" w16du:dateUtc="2024-05-22T16:55:00Z"/>
              <w:bdr w:val="none" w:sz="0" w:space="0" w:color="auto" w:frame="1"/>
            </w:rPr>
          </w:rPrChange>
        </w:rPr>
        <w:pPrChange w:id="18" w:author="MARRAHY ARENAS, SERGI" w:date="2024-05-22T18:55:00Z" w16du:dateUtc="2024-05-22T16:55:00Z">
          <w:pPr>
            <w:pStyle w:val="NormalWeb"/>
            <w:shd w:val="clear" w:color="auto" w:fill="FFFFFF"/>
            <w:spacing w:before="0" w:beforeAutospacing="0" w:after="0" w:afterAutospacing="0" w:line="241" w:lineRule="atLeast"/>
            <w:ind w:left="360"/>
            <w:jc w:val="center"/>
          </w:pPr>
        </w:pPrChange>
      </w:pPr>
    </w:p>
    <w:p w14:paraId="1DCC00C4" w14:textId="77777777" w:rsidR="00C84956" w:rsidRPr="005528B9" w:rsidRDefault="00C84956" w:rsidP="009C4250">
      <w:pPr>
        <w:pStyle w:val="Prrafodelista"/>
        <w:numPr>
          <w:ilvl w:val="0"/>
          <w:numId w:val="34"/>
        </w:numPr>
        <w:rPr>
          <w:lang w:val="en-US"/>
        </w:rPr>
        <w:sectPr w:rsidR="00C84956" w:rsidRPr="005528B9" w:rsidSect="00CD1EF8">
          <w:headerReference w:type="first" r:id="rId15"/>
          <w:footerReference w:type="first" r:id="rId16"/>
          <w:pgSz w:w="11906" w:h="16838"/>
          <w:pgMar w:top="1134" w:right="1134" w:bottom="1134" w:left="1701" w:header="709" w:footer="709" w:gutter="0"/>
          <w:cols w:space="708"/>
          <w:titlePg/>
          <w:docGrid w:linePitch="360"/>
        </w:sectPr>
        <w:pPrChange w:id="19" w:author="MARRAHY ARENAS, SERGI" w:date="2024-05-22T18:55:00Z" w16du:dateUtc="2024-05-22T16:55:00Z">
          <w:pPr/>
        </w:pPrChange>
      </w:pPr>
    </w:p>
    <w:p w14:paraId="3A371699" w14:textId="44F85BA6" w:rsidR="00971DD8" w:rsidRPr="00CD0B38" w:rsidRDefault="00CD0B38" w:rsidP="00971DD8">
      <w:pPr>
        <w:rPr>
          <w:color w:val="156082" w:themeColor="accent1"/>
        </w:rPr>
      </w:pPr>
      <w:r>
        <w:rPr>
          <w:b/>
          <w:bCs/>
          <w:noProof/>
          <w:color w:val="156082" w:themeColor="accent1"/>
          <w:sz w:val="32"/>
          <w:szCs w:val="32"/>
        </w:rPr>
        <w:lastRenderedPageBreak/>
        <mc:AlternateContent>
          <mc:Choice Requires="wps">
            <w:drawing>
              <wp:anchor distT="0" distB="0" distL="114300" distR="114300" simplePos="0" relativeHeight="251658242" behindDoc="0" locked="0" layoutInCell="1" allowOverlap="1" wp14:anchorId="6215FE76" wp14:editId="2D26954E">
                <wp:simplePos x="0" y="0"/>
                <wp:positionH relativeFrom="margin">
                  <wp:align>left</wp:align>
                </wp:positionH>
                <wp:positionV relativeFrom="paragraph">
                  <wp:posOffset>214630</wp:posOffset>
                </wp:positionV>
                <wp:extent cx="5735955" cy="25400"/>
                <wp:effectExtent l="0" t="0" r="36195" b="31750"/>
                <wp:wrapNone/>
                <wp:docPr id="304696131" name="Conector recto 1"/>
                <wp:cNvGraphicFramePr/>
                <a:graphic xmlns:a="http://schemas.openxmlformats.org/drawingml/2006/main">
                  <a:graphicData uri="http://schemas.microsoft.com/office/word/2010/wordprocessingShape">
                    <wps:wsp>
                      <wps:cNvCnPr/>
                      <wps:spPr>
                        <a:xfrm>
                          <a:off x="0" y="0"/>
                          <a:ext cx="5735955" cy="25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128B734" id="Conector recto 1" o:spid="_x0000_s1026" style="position:absolute;z-index:25165824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6.9pt" to="451.6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" strokecolor="#156082 [3204]" strokeweight=".5pt">
                <v:stroke joinstyle="miter"/>
                <w10:wrap anchorx="margin"/>
              </v:line>
            </w:pict>
          </mc:Fallback>
        </mc:AlternateContent>
      </w:r>
      <w:r w:rsidR="00467C07" w:rsidRPr="00CD0B38">
        <w:rPr>
          <w:b/>
          <w:color w:val="156082" w:themeColor="accent1"/>
          <w:sz w:val="32"/>
          <w:szCs w:val="32"/>
          <w:lang w:val="ca-ES-valencia"/>
        </w:rPr>
        <w:t>Resum: Valencià</w:t>
      </w:r>
    </w:p>
    <w:p w14:paraId="1216070C" w14:textId="28C5A266" w:rsidR="007E7052" w:rsidRDefault="00E72F29" w:rsidP="00467C07">
      <w:pPr>
        <w:rPr>
          <w:lang w:val="ca-ES-valencia"/>
        </w:rPr>
      </w:pPr>
      <w:r w:rsidRPr="00A40F4B">
        <w:rPr>
          <w:lang w:val="ca-ES-valencia"/>
        </w:rPr>
        <w:t xml:space="preserve">L'aplicació mòbil BloodStats s'ha dissenyat amb l'objectiu principal de donar suport als jugadors nous de World of Warcraft que se senten </w:t>
      </w:r>
      <w:r w:rsidR="00E028BE">
        <w:rPr>
          <w:lang w:val="ca-ES-valencia"/>
        </w:rPr>
        <w:t>aclaparats</w:t>
      </w:r>
      <w:r w:rsidRPr="00A40F4B">
        <w:rPr>
          <w:lang w:val="ca-ES-valencia"/>
        </w:rPr>
        <w:t xml:space="preserve"> per la gran quantitat de contingut disponible en el joc. Amb l'abundància de noves expansions i actualitzacions, la corba d'aprenentatge per als nous jugadors pot resultar intimidant</w:t>
      </w:r>
      <w:r w:rsidR="00290937">
        <w:rPr>
          <w:lang w:val="ca-ES-valencia"/>
        </w:rPr>
        <w:t>, existeixen diversos reptes des de ben aviat on un pot sentir-se confós, com, per exemple: es dona a triar entre</w:t>
      </w:r>
      <w:r w:rsidR="0095108F">
        <w:rPr>
          <w:lang w:val="ca-ES-valencia"/>
        </w:rPr>
        <w:t xml:space="preserve"> 14 races, amb les seues passives i estils de joc diferentes, 9 classes i dins de cada classe de 2 a </w:t>
      </w:r>
      <w:r w:rsidR="009C4250">
        <w:rPr>
          <w:lang w:val="ca-ES-valencia"/>
        </w:rPr>
        <w:t>4</w:t>
      </w:r>
      <w:r w:rsidR="0095108F">
        <w:rPr>
          <w:lang w:val="ca-ES-valencia"/>
        </w:rPr>
        <w:t xml:space="preserve"> especialitzacions</w:t>
      </w:r>
      <w:r w:rsidR="00CF3991">
        <w:rPr>
          <w:lang w:val="ca-ES-valencia"/>
        </w:rPr>
        <w:t>, després d’haver creat el personatge, ja que té diversos atributs, que segons l’estil de joc seleccionat, pot arribar a ser embolicat.</w:t>
      </w:r>
      <w:r w:rsidRPr="00A40F4B">
        <w:rPr>
          <w:lang w:val="ca-ES-valencia"/>
        </w:rPr>
        <w:t xml:space="preserve"> És ací on BloodStats entra en joc com una eina </w:t>
      </w:r>
      <w:r w:rsidR="00DE4AC4">
        <w:rPr>
          <w:lang w:val="ca-ES-valencia"/>
        </w:rPr>
        <w:t xml:space="preserve">que brinda </w:t>
      </w:r>
      <w:r w:rsidR="00F27EBC">
        <w:rPr>
          <w:lang w:val="ca-ES-valencia"/>
        </w:rPr>
        <w:t xml:space="preserve">una gran ajuda proporcionant </w:t>
      </w:r>
      <w:r w:rsidRPr="00A40F4B">
        <w:rPr>
          <w:lang w:val="ca-ES-valencia"/>
        </w:rPr>
        <w:t xml:space="preserve">orientació i claredat. A més del seu enfocament en ajudar els jugadors a comprendre les classes i especialitzacions del joc, BloodStats ofereix una varietat de sistemes integrats dissenyats per millorar l'experiència de l'usuari. El resultat que es vol obtenir és reduir l'índex d'abandonament entre els jugadors nous que senten que no podran abordar tot el contingut que se'ls ofereix. En conclusió, BloodStats no solament és una eina de referència, sinó una aplicació </w:t>
      </w:r>
      <w:r w:rsidR="001528CF">
        <w:rPr>
          <w:lang w:val="ca-ES-valencia"/>
        </w:rPr>
        <w:t>útil</w:t>
      </w:r>
      <w:r w:rsidRPr="00A40F4B">
        <w:rPr>
          <w:lang w:val="ca-ES-valencia"/>
        </w:rPr>
        <w:t xml:space="preserve"> per als jugadors que busquen créixer i millorar la seua habilitat.</w:t>
      </w:r>
      <w:r w:rsidR="005528B9">
        <w:rPr>
          <w:lang w:val="ca-ES-valencia"/>
        </w:rPr>
        <w:t xml:space="preserve"> Aquesta aplicació Android està programada en Kotlin i s’ha provat en diversos emuladors per al </w:t>
      </w:r>
      <w:r w:rsidR="00714396">
        <w:rPr>
          <w:lang w:val="ca-ES-valencia"/>
        </w:rPr>
        <w:t xml:space="preserve">seu </w:t>
      </w:r>
      <w:r w:rsidR="005528B9">
        <w:rPr>
          <w:lang w:val="ca-ES-valencia"/>
        </w:rPr>
        <w:t>correcte funcionament</w:t>
      </w:r>
      <w:r w:rsidR="00D31D0B">
        <w:rPr>
          <w:lang w:val="ca-ES-valencia"/>
        </w:rPr>
        <w:t>, a més consumeix la API de Blizzard per a oferir totes les dades necessàries.</w:t>
      </w:r>
    </w:p>
    <w:p w14:paraId="6B66508D" w14:textId="77777777" w:rsidR="00BC4C3A" w:rsidRPr="00A40F4B" w:rsidRDefault="00BC4C3A" w:rsidP="00467C07">
      <w:pPr>
        <w:rPr>
          <w:lang w:val="ca-ES-valencia"/>
        </w:rPr>
      </w:pPr>
    </w:p>
    <w:p w14:paraId="721909A2" w14:textId="77777777" w:rsidR="0085324E" w:rsidRDefault="0085324E" w:rsidP="00C84956">
      <w:pPr>
        <w:rPr>
          <w:b/>
          <w:bCs/>
          <w:lang w:val="ca-ES-valencia"/>
        </w:rPr>
      </w:pPr>
      <w:r w:rsidRPr="00C84956">
        <w:rPr>
          <w:b/>
          <w:bCs/>
          <w:lang w:val="ca-ES-valencia"/>
        </w:rPr>
        <w:t xml:space="preserve">Paraules clau: </w:t>
      </w:r>
    </w:p>
    <w:p w14:paraId="6D7214AB" w14:textId="0A2C8A87" w:rsidR="005528B9" w:rsidRPr="005528B9" w:rsidDel="008F5473" w:rsidRDefault="005528B9" w:rsidP="005528B9">
      <w:pPr>
        <w:pStyle w:val="Prrafodelista"/>
        <w:numPr>
          <w:ilvl w:val="0"/>
          <w:numId w:val="34"/>
        </w:numPr>
        <w:rPr>
          <w:del w:id="20" w:author="MARRAHY ARENAS, SERGI" w:date="2024-05-22T18:55:00Z" w16du:dateUtc="2024-05-22T16:55:00Z"/>
          <w:lang w:val="en-US"/>
        </w:rPr>
      </w:pPr>
      <w:r w:rsidRPr="005528B9">
        <w:rPr>
          <w:lang w:val="en-US"/>
        </w:rPr>
        <w:t>World of Warcraft,</w:t>
      </w:r>
      <w:r w:rsidR="00714396">
        <w:rPr>
          <w:lang w:val="en-US"/>
        </w:rPr>
        <w:t xml:space="preserve"> </w:t>
      </w:r>
      <w:r w:rsidRPr="005528B9">
        <w:rPr>
          <w:lang w:val="en-US"/>
        </w:rPr>
        <w:t xml:space="preserve">Android, Kotlin, </w:t>
      </w:r>
      <w:r>
        <w:rPr>
          <w:lang w:val="en-US"/>
        </w:rPr>
        <w:t>Emuladors</w:t>
      </w:r>
      <w:r w:rsidR="00714396">
        <w:rPr>
          <w:lang w:val="en-US"/>
        </w:rPr>
        <w:t>, Programació</w:t>
      </w:r>
      <w:r w:rsidR="00D31D0B">
        <w:rPr>
          <w:lang w:val="en-US"/>
        </w:rPr>
        <w:t>, API, Blizzard.</w:t>
      </w:r>
    </w:p>
    <w:p w14:paraId="228F6B26" w14:textId="370C6754" w:rsidR="005528B9" w:rsidRPr="00C84956" w:rsidRDefault="005528B9" w:rsidP="005528B9">
      <w:pPr>
        <w:pStyle w:val="Prrafodelista"/>
        <w:numPr>
          <w:ilvl w:val="0"/>
          <w:numId w:val="34"/>
        </w:numPr>
        <w:rPr>
          <w:b/>
          <w:bCs/>
          <w:lang w:val="ca-ES-valencia"/>
        </w:rPr>
      </w:pPr>
      <w:r>
        <w:rPr>
          <w:b/>
          <w:bCs/>
          <w:lang w:val="ca-ES-valencia"/>
        </w:rPr>
        <w:br w:type="page"/>
      </w:r>
    </w:p>
    <w:p w14:paraId="6138E8A6" w14:textId="0C11A205" w:rsidR="00E47955" w:rsidRPr="00F57F22" w:rsidRDefault="00F57F22" w:rsidP="00F57F22">
      <w:pPr>
        <w:rPr>
          <w:b/>
          <w:color w:val="156082" w:themeColor="accent1"/>
          <w:sz w:val="32"/>
          <w:szCs w:val="32"/>
          <w:lang w:val="en-US"/>
        </w:rPr>
      </w:pPr>
      <w:r>
        <w:rPr>
          <w:b/>
          <w:bCs/>
          <w:noProof/>
          <w:color w:val="156082" w:themeColor="accent1"/>
          <w:sz w:val="32"/>
          <w:szCs w:val="32"/>
        </w:rPr>
        <w:lastRenderedPageBreak/>
        <mc:AlternateContent>
          <mc:Choice Requires="wps">
            <w:drawing>
              <wp:anchor distT="0" distB="0" distL="114300" distR="114300" simplePos="0" relativeHeight="251658243" behindDoc="0" locked="0" layoutInCell="1" allowOverlap="1" wp14:anchorId="1D6DF9B8" wp14:editId="031276B6">
                <wp:simplePos x="0" y="0"/>
                <wp:positionH relativeFrom="margin">
                  <wp:align>left</wp:align>
                </wp:positionH>
                <wp:positionV relativeFrom="paragraph">
                  <wp:posOffset>240533</wp:posOffset>
                </wp:positionV>
                <wp:extent cx="5735955" cy="25400"/>
                <wp:effectExtent l="0" t="0" r="36195" b="31750"/>
                <wp:wrapNone/>
                <wp:docPr id="704928001" name="Conector recto 1"/>
                <wp:cNvGraphicFramePr/>
                <a:graphic xmlns:a="http://schemas.openxmlformats.org/drawingml/2006/main">
                  <a:graphicData uri="http://schemas.microsoft.com/office/word/2010/wordprocessingShape">
                    <wps:wsp>
                      <wps:cNvCnPr/>
                      <wps:spPr>
                        <a:xfrm>
                          <a:off x="0" y="0"/>
                          <a:ext cx="5735955" cy="25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9B90709" id="Conector recto 1" o:spid="_x0000_s1026" style="position:absolute;z-index:251658243;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8.95pt" to="451.6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" strokecolor="#156082 [3204]" strokeweight=".5pt">
                <v:stroke joinstyle="miter"/>
                <w10:wrap anchorx="margin"/>
              </v:line>
            </w:pict>
          </mc:Fallback>
        </mc:AlternateContent>
      </w:r>
      <w:r w:rsidR="00A40F4B" w:rsidRPr="00F57F22">
        <w:rPr>
          <w:b/>
          <w:color w:val="156082" w:themeColor="accent1"/>
          <w:sz w:val="32"/>
          <w:szCs w:val="32"/>
          <w:lang w:val="en-US"/>
        </w:rPr>
        <w:t>Abstract</w:t>
      </w:r>
      <w:r w:rsidR="00E47955" w:rsidRPr="00F57F22">
        <w:rPr>
          <w:b/>
          <w:color w:val="156082" w:themeColor="accent1"/>
          <w:sz w:val="32"/>
          <w:szCs w:val="32"/>
          <w:lang w:val="en-US"/>
        </w:rPr>
        <w:t xml:space="preserve">: </w:t>
      </w:r>
      <w:r w:rsidR="00D60F14" w:rsidRPr="00F57F22">
        <w:rPr>
          <w:b/>
          <w:color w:val="156082" w:themeColor="accent1"/>
          <w:sz w:val="32"/>
          <w:szCs w:val="32"/>
          <w:lang w:val="en-US"/>
        </w:rPr>
        <w:t>English</w:t>
      </w:r>
    </w:p>
    <w:p w14:paraId="58DC4168" w14:textId="4FDAB523" w:rsidR="00514D36" w:rsidRDefault="00D60F14" w:rsidP="00E47955">
      <w:pPr>
        <w:rPr>
          <w:lang w:val="en-US" w:eastAsia="es-ES"/>
        </w:rPr>
      </w:pPr>
      <w:r w:rsidRPr="00A45AAB">
        <w:rPr>
          <w:lang w:val="en-US" w:eastAsia="es-ES"/>
        </w:rPr>
        <w:t xml:space="preserve">The mobile application BloodStats has been designed with the </w:t>
      </w:r>
      <w:r w:rsidR="00A45AAB" w:rsidRPr="00A45AAB">
        <w:rPr>
          <w:lang w:val="en-US" w:eastAsia="es-ES"/>
        </w:rPr>
        <w:t>primary</w:t>
      </w:r>
      <w:r w:rsidRPr="00A45AAB">
        <w:rPr>
          <w:lang w:val="en-US" w:eastAsia="es-ES"/>
        </w:rPr>
        <w:t xml:space="preserve"> goal of </w:t>
      </w:r>
      <w:r w:rsidR="00A45AAB" w:rsidRPr="00A45AAB">
        <w:rPr>
          <w:lang w:val="en-US" w:eastAsia="es-ES"/>
        </w:rPr>
        <w:t>supporting</w:t>
      </w:r>
      <w:r w:rsidRPr="00A45AAB">
        <w:rPr>
          <w:lang w:val="en-US" w:eastAsia="es-ES"/>
        </w:rPr>
        <w:t xml:space="preserve"> new players of World of Warcraft who feel overwhelmed by the vast amount of content available in the game. </w:t>
      </w:r>
      <w:r w:rsidR="00A45AAB" w:rsidRPr="00A45AAB">
        <w:rPr>
          <w:lang w:val="en-US" w:eastAsia="es-ES"/>
        </w:rPr>
        <w:t xml:space="preserve">With the abundance of new expansions and updates, the learning curve can be intimidating, and there are several early challenges where one can feel confused, such as, for example: there is a choice of 14 races, each with their own passives and different play styles, 9 classes and within each class, 2 to </w:t>
      </w:r>
      <w:r w:rsidR="009C4250">
        <w:rPr>
          <w:lang w:val="en-US" w:eastAsia="es-ES"/>
        </w:rPr>
        <w:t>4</w:t>
      </w:r>
      <w:r w:rsidR="00A45AAB" w:rsidRPr="00A45AAB">
        <w:rPr>
          <w:lang w:val="en-US" w:eastAsia="es-ES"/>
        </w:rPr>
        <w:t xml:space="preserve"> specializations; after creating the character, it is necessary to know what type of equipment is useful for that character class as it has various attributes, which depending on the selected play style, can become confusing. This is where BloodStats comes into play as a tool that provides great assistance by offering guidance and clarity. </w:t>
      </w:r>
      <w:r w:rsidRPr="00A45AAB">
        <w:rPr>
          <w:lang w:val="en-US" w:eastAsia="es-ES"/>
        </w:rPr>
        <w:t xml:space="preserve">In addition to its focus on helping players understand the classes and specializations of the game, BloodStats offers a variety of integrated systems designed to enhance the user experience. The </w:t>
      </w:r>
      <w:r w:rsidR="00177473" w:rsidRPr="00A45AAB">
        <w:rPr>
          <w:lang w:val="en-US" w:eastAsia="es-ES"/>
        </w:rPr>
        <w:t xml:space="preserve">desired outcome is to reduce the dropout rate among new players who feel they </w:t>
      </w:r>
      <w:r w:rsidR="00A45AAB" w:rsidRPr="00A45AAB">
        <w:rPr>
          <w:lang w:val="en-US" w:eastAsia="es-ES"/>
        </w:rPr>
        <w:t>will not</w:t>
      </w:r>
      <w:r w:rsidR="00177473" w:rsidRPr="00A45AAB">
        <w:rPr>
          <w:lang w:val="en-US" w:eastAsia="es-ES"/>
        </w:rPr>
        <w:t xml:space="preserve"> be able to tackle all the content offered to them</w:t>
      </w:r>
      <w:r w:rsidRPr="00A45AAB">
        <w:rPr>
          <w:lang w:val="en-US" w:eastAsia="es-ES"/>
        </w:rPr>
        <w:t xml:space="preserve">. In conclusion, BloodStats is not only a reference tool but </w:t>
      </w:r>
      <w:r w:rsidR="00A45AAB" w:rsidRPr="00A45AAB">
        <w:rPr>
          <w:lang w:val="en-US" w:eastAsia="es-ES"/>
        </w:rPr>
        <w:t>also a useful</w:t>
      </w:r>
      <w:r w:rsidRPr="00A45AAB">
        <w:rPr>
          <w:lang w:val="en-US" w:eastAsia="es-ES"/>
        </w:rPr>
        <w:t xml:space="preserve"> application for players looking to grow and improve their skills</w:t>
      </w:r>
      <w:r w:rsidR="00A45AAB" w:rsidRPr="00A45AAB">
        <w:rPr>
          <w:lang w:val="en-US" w:eastAsia="es-ES"/>
        </w:rPr>
        <w:t>.</w:t>
      </w:r>
      <w:r w:rsidR="00714396">
        <w:rPr>
          <w:lang w:val="en-US" w:eastAsia="es-ES"/>
        </w:rPr>
        <w:t xml:space="preserve"> This Android application is programmed in Kotlin and has been tested on various emulators for its proper functionality</w:t>
      </w:r>
      <w:r w:rsidR="00D31D0B">
        <w:rPr>
          <w:lang w:val="en-US" w:eastAsia="es-ES"/>
        </w:rPr>
        <w:t>. Additionally, it consumes the Blizzard API to provide all necessary data.</w:t>
      </w:r>
      <w:r w:rsidR="00A45AAB" w:rsidRPr="00A45AAB">
        <w:rPr>
          <w:rFonts w:eastAsia="Times New Roman" w:cs="Arial"/>
          <w:vanish/>
          <w:kern w:val="0"/>
          <w:sz w:val="16"/>
          <w:szCs w:val="16"/>
          <w:lang w:val="en-US" w:eastAsia="es-ES"/>
          <w14:ligatures w14:val="none"/>
        </w:rPr>
        <w:t>Principio del formularioFinal del formulario</w:t>
      </w:r>
    </w:p>
    <w:p w14:paraId="790CFD1E" w14:textId="77777777" w:rsidR="00A45AAB" w:rsidRPr="00A40F4B" w:rsidRDefault="00A45AAB" w:rsidP="00E47955">
      <w:pPr>
        <w:rPr>
          <w:lang w:val="en-US" w:eastAsia="es-ES"/>
        </w:rPr>
      </w:pPr>
    </w:p>
    <w:p w14:paraId="14C625A6" w14:textId="77777777" w:rsidR="00514D36" w:rsidRPr="00C84956" w:rsidRDefault="00514D36" w:rsidP="00C84956">
      <w:pPr>
        <w:rPr>
          <w:b/>
          <w:bCs/>
          <w:lang w:val="en-US"/>
        </w:rPr>
      </w:pPr>
      <w:r w:rsidRPr="00C84956">
        <w:rPr>
          <w:b/>
          <w:bCs/>
          <w:lang w:val="en-US"/>
        </w:rPr>
        <w:t>Keywords:</w:t>
      </w:r>
    </w:p>
    <w:p w14:paraId="646A6CCE" w14:textId="65D8C594" w:rsidR="00702F0B" w:rsidRPr="005528B9" w:rsidRDefault="005528B9" w:rsidP="005528B9">
      <w:pPr>
        <w:pStyle w:val="Prrafodelista"/>
        <w:numPr>
          <w:ilvl w:val="0"/>
          <w:numId w:val="34"/>
        </w:numPr>
        <w:jc w:val="left"/>
        <w:rPr>
          <w:lang w:val="en-US"/>
        </w:rPr>
      </w:pPr>
      <w:r>
        <w:rPr>
          <w:lang w:val="en-US"/>
        </w:rPr>
        <w:t>World of Warcraft,</w:t>
      </w:r>
      <w:r w:rsidR="00714396">
        <w:rPr>
          <w:lang w:val="en-US"/>
        </w:rPr>
        <w:t xml:space="preserve"> </w:t>
      </w:r>
      <w:r>
        <w:rPr>
          <w:lang w:val="en-US"/>
        </w:rPr>
        <w:t>Android, Kotlin, Emulators</w:t>
      </w:r>
      <w:r w:rsidR="00714396">
        <w:rPr>
          <w:lang w:val="en-US"/>
        </w:rPr>
        <w:t>, Programming</w:t>
      </w:r>
      <w:r w:rsidR="00D31D0B">
        <w:rPr>
          <w:lang w:val="en-US"/>
        </w:rPr>
        <w:t>, API, Blizzard.</w:t>
      </w:r>
      <w:r w:rsidRPr="005528B9">
        <w:rPr>
          <w:lang w:val="en-US"/>
        </w:rPr>
        <w:br w:type="page"/>
      </w:r>
    </w:p>
    <w:sdt>
      <w:sdtPr>
        <w:rPr>
          <w:rFonts w:ascii="Arial" w:eastAsiaTheme="minorEastAsia" w:hAnsi="Arial" w:cstheme="minorBidi"/>
          <w:color w:val="auto"/>
          <w:kern w:val="2"/>
          <w:sz w:val="24"/>
          <w:szCs w:val="24"/>
          <w:u w:val="none"/>
          <w:lang w:eastAsia="en-US"/>
          <w14:ligatures w14:val="standardContextual"/>
        </w:rPr>
        <w:id w:val="-737400613"/>
        <w:docPartObj>
          <w:docPartGallery w:val="Table of Contents"/>
          <w:docPartUnique/>
        </w:docPartObj>
      </w:sdtPr>
      <w:sdtEndPr>
        <w:rPr>
          <w:b/>
          <w:bCs/>
        </w:rPr>
      </w:sdtEndPr>
      <w:sdtContent>
        <w:p w14:paraId="15C8911F" w14:textId="424E5FDC" w:rsidR="006574C2" w:rsidRPr="00E95739" w:rsidRDefault="00B93DB9" w:rsidP="00796167">
          <w:pPr>
            <w:pStyle w:val="TtuloTDC"/>
          </w:pPr>
          <w:r w:rsidRPr="00E95739">
            <w:t>Tabla de contenido</w:t>
          </w:r>
        </w:p>
        <w:p w14:paraId="3B143712" w14:textId="77777777" w:rsidR="002121C0" w:rsidRPr="002121C0" w:rsidRDefault="002121C0" w:rsidP="002121C0">
          <w:pPr>
            <w:rPr>
              <w:lang w:eastAsia="es-ES"/>
            </w:rPr>
          </w:pPr>
        </w:p>
        <w:p w14:paraId="087055FB" w14:textId="1A3FE4D0" w:rsidR="009C4250" w:rsidRDefault="00B93DB9">
          <w:pPr>
            <w:pStyle w:val="TDC1"/>
            <w:tabs>
              <w:tab w:val="left" w:pos="480"/>
              <w:tab w:val="right" w:leader="dot" w:pos="9061"/>
            </w:tabs>
            <w:rPr>
              <w:rFonts w:asciiTheme="minorHAnsi" w:eastAsiaTheme="minorEastAsia" w:hAnsiTheme="minorHAnsi"/>
              <w:noProof/>
              <w:lang w:eastAsia="es-ES"/>
            </w:rPr>
          </w:pPr>
          <w:r w:rsidRPr="00E95739">
            <w:fldChar w:fldCharType="begin"/>
          </w:r>
          <w:r w:rsidRPr="00E95739">
            <w:instrText xml:space="preserve"> TOC \o "1-3" \h \z \u </w:instrText>
          </w:r>
          <w:r w:rsidRPr="00E95739">
            <w:fldChar w:fldCharType="separate"/>
          </w:r>
          <w:hyperlink w:anchor="_Toc168598232" w:history="1">
            <w:r w:rsidR="009C4250" w:rsidRPr="00B21326">
              <w:rPr>
                <w:rStyle w:val="Hipervnculo"/>
                <w:noProof/>
              </w:rPr>
              <w:t>1.</w:t>
            </w:r>
            <w:r w:rsidR="009C4250">
              <w:rPr>
                <w:rFonts w:asciiTheme="minorHAnsi" w:eastAsiaTheme="minorEastAsia" w:hAnsiTheme="minorHAnsi"/>
                <w:noProof/>
                <w:lang w:eastAsia="es-ES"/>
              </w:rPr>
              <w:tab/>
            </w:r>
            <w:r w:rsidR="009C4250" w:rsidRPr="00B21326">
              <w:rPr>
                <w:rStyle w:val="Hipervnculo"/>
                <w:noProof/>
              </w:rPr>
              <w:t>Justificación</w:t>
            </w:r>
            <w:r w:rsidR="009C4250">
              <w:rPr>
                <w:noProof/>
                <w:webHidden/>
              </w:rPr>
              <w:tab/>
            </w:r>
            <w:r w:rsidR="009C4250">
              <w:rPr>
                <w:noProof/>
                <w:webHidden/>
              </w:rPr>
              <w:fldChar w:fldCharType="begin"/>
            </w:r>
            <w:r w:rsidR="009C4250">
              <w:rPr>
                <w:noProof/>
                <w:webHidden/>
              </w:rPr>
              <w:instrText xml:space="preserve"> PAGEREF _Toc168598232 \h </w:instrText>
            </w:r>
            <w:r w:rsidR="009C4250">
              <w:rPr>
                <w:noProof/>
                <w:webHidden/>
              </w:rPr>
            </w:r>
            <w:r w:rsidR="009C4250">
              <w:rPr>
                <w:noProof/>
                <w:webHidden/>
              </w:rPr>
              <w:fldChar w:fldCharType="separate"/>
            </w:r>
            <w:r w:rsidR="003A730B">
              <w:rPr>
                <w:noProof/>
                <w:webHidden/>
              </w:rPr>
              <w:t>1</w:t>
            </w:r>
            <w:r w:rsidR="009C4250">
              <w:rPr>
                <w:noProof/>
                <w:webHidden/>
              </w:rPr>
              <w:fldChar w:fldCharType="end"/>
            </w:r>
          </w:hyperlink>
        </w:p>
        <w:p w14:paraId="589F3C26" w14:textId="3FE2805B" w:rsidR="009C4250" w:rsidRDefault="009C4250">
          <w:pPr>
            <w:pStyle w:val="TDC1"/>
            <w:tabs>
              <w:tab w:val="left" w:pos="480"/>
              <w:tab w:val="right" w:leader="dot" w:pos="9061"/>
            </w:tabs>
            <w:rPr>
              <w:rFonts w:asciiTheme="minorHAnsi" w:eastAsiaTheme="minorEastAsia" w:hAnsiTheme="minorHAnsi"/>
              <w:noProof/>
              <w:lang w:eastAsia="es-ES"/>
            </w:rPr>
          </w:pPr>
          <w:hyperlink w:anchor="_Toc168598233" w:history="1">
            <w:r w:rsidRPr="00B21326">
              <w:rPr>
                <w:rStyle w:val="Hipervnculo"/>
                <w:noProof/>
              </w:rPr>
              <w:t>2.</w:t>
            </w:r>
            <w:r>
              <w:rPr>
                <w:rFonts w:asciiTheme="minorHAnsi" w:eastAsiaTheme="minorEastAsia" w:hAnsiTheme="minorHAnsi"/>
                <w:noProof/>
                <w:lang w:eastAsia="es-ES"/>
              </w:rPr>
              <w:tab/>
            </w:r>
            <w:r w:rsidRPr="00B21326">
              <w:rPr>
                <w:rStyle w:val="Hipervnculo"/>
                <w:noProof/>
              </w:rPr>
              <w:t>Gestión del proyecto</w:t>
            </w:r>
            <w:r>
              <w:rPr>
                <w:noProof/>
                <w:webHidden/>
              </w:rPr>
              <w:tab/>
            </w:r>
            <w:r>
              <w:rPr>
                <w:noProof/>
                <w:webHidden/>
              </w:rPr>
              <w:fldChar w:fldCharType="begin"/>
            </w:r>
            <w:r>
              <w:rPr>
                <w:noProof/>
                <w:webHidden/>
              </w:rPr>
              <w:instrText xml:space="preserve"> PAGEREF _Toc168598233 \h </w:instrText>
            </w:r>
            <w:r>
              <w:rPr>
                <w:noProof/>
                <w:webHidden/>
              </w:rPr>
            </w:r>
            <w:r>
              <w:rPr>
                <w:noProof/>
                <w:webHidden/>
              </w:rPr>
              <w:fldChar w:fldCharType="separate"/>
            </w:r>
            <w:r w:rsidR="003A730B">
              <w:rPr>
                <w:noProof/>
                <w:webHidden/>
              </w:rPr>
              <w:t>2</w:t>
            </w:r>
            <w:r>
              <w:rPr>
                <w:noProof/>
                <w:webHidden/>
              </w:rPr>
              <w:fldChar w:fldCharType="end"/>
            </w:r>
          </w:hyperlink>
        </w:p>
        <w:p w14:paraId="6FD35FF5" w14:textId="435637AF" w:rsidR="009C4250" w:rsidRDefault="009C4250">
          <w:pPr>
            <w:pStyle w:val="TDC1"/>
            <w:tabs>
              <w:tab w:val="left" w:pos="480"/>
              <w:tab w:val="right" w:leader="dot" w:pos="9061"/>
            </w:tabs>
            <w:rPr>
              <w:rFonts w:asciiTheme="minorHAnsi" w:eastAsiaTheme="minorEastAsia" w:hAnsiTheme="minorHAnsi"/>
              <w:noProof/>
              <w:lang w:eastAsia="es-ES"/>
            </w:rPr>
          </w:pPr>
          <w:hyperlink w:anchor="_Toc168598234" w:history="1">
            <w:r w:rsidRPr="00B21326">
              <w:rPr>
                <w:rStyle w:val="Hipervnculo"/>
                <w:noProof/>
              </w:rPr>
              <w:t>3.</w:t>
            </w:r>
            <w:r>
              <w:rPr>
                <w:rFonts w:asciiTheme="minorHAnsi" w:eastAsiaTheme="minorEastAsia" w:hAnsiTheme="minorHAnsi"/>
                <w:noProof/>
                <w:lang w:eastAsia="es-ES"/>
              </w:rPr>
              <w:tab/>
            </w:r>
            <w:r w:rsidRPr="00B21326">
              <w:rPr>
                <w:rStyle w:val="Hipervnculo"/>
                <w:noProof/>
              </w:rPr>
              <w:t>Tecnologías, Lenguajes y Herramientas utilizadas</w:t>
            </w:r>
            <w:r>
              <w:rPr>
                <w:noProof/>
                <w:webHidden/>
              </w:rPr>
              <w:tab/>
            </w:r>
            <w:r>
              <w:rPr>
                <w:noProof/>
                <w:webHidden/>
              </w:rPr>
              <w:fldChar w:fldCharType="begin"/>
            </w:r>
            <w:r>
              <w:rPr>
                <w:noProof/>
                <w:webHidden/>
              </w:rPr>
              <w:instrText xml:space="preserve"> PAGEREF _Toc168598234 \h </w:instrText>
            </w:r>
            <w:r>
              <w:rPr>
                <w:noProof/>
                <w:webHidden/>
              </w:rPr>
            </w:r>
            <w:r>
              <w:rPr>
                <w:noProof/>
                <w:webHidden/>
              </w:rPr>
              <w:fldChar w:fldCharType="separate"/>
            </w:r>
            <w:r w:rsidR="003A730B">
              <w:rPr>
                <w:noProof/>
                <w:webHidden/>
              </w:rPr>
              <w:t>3</w:t>
            </w:r>
            <w:r>
              <w:rPr>
                <w:noProof/>
                <w:webHidden/>
              </w:rPr>
              <w:fldChar w:fldCharType="end"/>
            </w:r>
          </w:hyperlink>
        </w:p>
        <w:p w14:paraId="1B153843" w14:textId="539AC81C" w:rsidR="009C4250" w:rsidRDefault="009C4250">
          <w:pPr>
            <w:pStyle w:val="TDC2"/>
            <w:tabs>
              <w:tab w:val="right" w:leader="dot" w:pos="9061"/>
            </w:tabs>
            <w:rPr>
              <w:rFonts w:asciiTheme="minorHAnsi" w:eastAsiaTheme="minorEastAsia" w:hAnsiTheme="minorHAnsi"/>
              <w:noProof/>
              <w:lang w:eastAsia="es-ES"/>
            </w:rPr>
          </w:pPr>
          <w:hyperlink w:anchor="_Toc168598235" w:history="1">
            <w:r w:rsidRPr="00B21326">
              <w:rPr>
                <w:rStyle w:val="Hipervnculo"/>
                <w:noProof/>
              </w:rPr>
              <w:t>3.1. Entorno de Desarrollo – Herramienta</w:t>
            </w:r>
            <w:r>
              <w:rPr>
                <w:noProof/>
                <w:webHidden/>
              </w:rPr>
              <w:tab/>
            </w:r>
            <w:r>
              <w:rPr>
                <w:noProof/>
                <w:webHidden/>
              </w:rPr>
              <w:fldChar w:fldCharType="begin"/>
            </w:r>
            <w:r>
              <w:rPr>
                <w:noProof/>
                <w:webHidden/>
              </w:rPr>
              <w:instrText xml:space="preserve"> PAGEREF _Toc168598235 \h </w:instrText>
            </w:r>
            <w:r>
              <w:rPr>
                <w:noProof/>
                <w:webHidden/>
              </w:rPr>
            </w:r>
            <w:r>
              <w:rPr>
                <w:noProof/>
                <w:webHidden/>
              </w:rPr>
              <w:fldChar w:fldCharType="separate"/>
            </w:r>
            <w:r w:rsidR="003A730B">
              <w:rPr>
                <w:noProof/>
                <w:webHidden/>
              </w:rPr>
              <w:t>3</w:t>
            </w:r>
            <w:r>
              <w:rPr>
                <w:noProof/>
                <w:webHidden/>
              </w:rPr>
              <w:fldChar w:fldCharType="end"/>
            </w:r>
          </w:hyperlink>
        </w:p>
        <w:p w14:paraId="181C185E" w14:textId="1BC256EB" w:rsidR="009C4250" w:rsidRDefault="009C4250">
          <w:pPr>
            <w:pStyle w:val="TDC2"/>
            <w:tabs>
              <w:tab w:val="right" w:leader="dot" w:pos="9061"/>
            </w:tabs>
            <w:rPr>
              <w:rFonts w:asciiTheme="minorHAnsi" w:eastAsiaTheme="minorEastAsia" w:hAnsiTheme="minorHAnsi"/>
              <w:noProof/>
              <w:lang w:eastAsia="es-ES"/>
            </w:rPr>
          </w:pPr>
          <w:hyperlink w:anchor="_Toc168598236" w:history="1">
            <w:r w:rsidRPr="00B21326">
              <w:rPr>
                <w:rStyle w:val="Hipervnculo"/>
                <w:noProof/>
              </w:rPr>
              <w:t>3.2. Framework – Herramienta</w:t>
            </w:r>
            <w:r>
              <w:rPr>
                <w:noProof/>
                <w:webHidden/>
              </w:rPr>
              <w:tab/>
            </w:r>
            <w:r>
              <w:rPr>
                <w:noProof/>
                <w:webHidden/>
              </w:rPr>
              <w:fldChar w:fldCharType="begin"/>
            </w:r>
            <w:r>
              <w:rPr>
                <w:noProof/>
                <w:webHidden/>
              </w:rPr>
              <w:instrText xml:space="preserve"> PAGEREF _Toc168598236 \h </w:instrText>
            </w:r>
            <w:r>
              <w:rPr>
                <w:noProof/>
                <w:webHidden/>
              </w:rPr>
            </w:r>
            <w:r>
              <w:rPr>
                <w:noProof/>
                <w:webHidden/>
              </w:rPr>
              <w:fldChar w:fldCharType="separate"/>
            </w:r>
            <w:r w:rsidR="003A730B">
              <w:rPr>
                <w:noProof/>
                <w:webHidden/>
              </w:rPr>
              <w:t>3</w:t>
            </w:r>
            <w:r>
              <w:rPr>
                <w:noProof/>
                <w:webHidden/>
              </w:rPr>
              <w:fldChar w:fldCharType="end"/>
            </w:r>
          </w:hyperlink>
        </w:p>
        <w:p w14:paraId="08DF8034" w14:textId="085653A5" w:rsidR="009C4250" w:rsidRDefault="009C4250">
          <w:pPr>
            <w:pStyle w:val="TDC2"/>
            <w:tabs>
              <w:tab w:val="right" w:leader="dot" w:pos="9061"/>
            </w:tabs>
            <w:rPr>
              <w:rFonts w:asciiTheme="minorHAnsi" w:eastAsiaTheme="minorEastAsia" w:hAnsiTheme="minorHAnsi"/>
              <w:noProof/>
              <w:lang w:eastAsia="es-ES"/>
            </w:rPr>
          </w:pPr>
          <w:hyperlink w:anchor="_Toc168598237" w:history="1">
            <w:r w:rsidRPr="00B21326">
              <w:rPr>
                <w:rStyle w:val="Hipervnculo"/>
                <w:noProof/>
              </w:rPr>
              <w:t>3.3. Lenguaje de programación – Lenguaje</w:t>
            </w:r>
            <w:r>
              <w:rPr>
                <w:noProof/>
                <w:webHidden/>
              </w:rPr>
              <w:tab/>
            </w:r>
            <w:r>
              <w:rPr>
                <w:noProof/>
                <w:webHidden/>
              </w:rPr>
              <w:fldChar w:fldCharType="begin"/>
            </w:r>
            <w:r>
              <w:rPr>
                <w:noProof/>
                <w:webHidden/>
              </w:rPr>
              <w:instrText xml:space="preserve"> PAGEREF _Toc168598237 \h </w:instrText>
            </w:r>
            <w:r>
              <w:rPr>
                <w:noProof/>
                <w:webHidden/>
              </w:rPr>
            </w:r>
            <w:r>
              <w:rPr>
                <w:noProof/>
                <w:webHidden/>
              </w:rPr>
              <w:fldChar w:fldCharType="separate"/>
            </w:r>
            <w:r w:rsidR="003A730B">
              <w:rPr>
                <w:noProof/>
                <w:webHidden/>
              </w:rPr>
              <w:t>4</w:t>
            </w:r>
            <w:r>
              <w:rPr>
                <w:noProof/>
                <w:webHidden/>
              </w:rPr>
              <w:fldChar w:fldCharType="end"/>
            </w:r>
          </w:hyperlink>
        </w:p>
        <w:p w14:paraId="01460B42" w14:textId="39BDE0DF" w:rsidR="009C4250" w:rsidRDefault="009C4250">
          <w:pPr>
            <w:pStyle w:val="TDC2"/>
            <w:tabs>
              <w:tab w:val="right" w:leader="dot" w:pos="9061"/>
            </w:tabs>
            <w:rPr>
              <w:rFonts w:asciiTheme="minorHAnsi" w:eastAsiaTheme="minorEastAsia" w:hAnsiTheme="minorHAnsi"/>
              <w:noProof/>
              <w:lang w:eastAsia="es-ES"/>
            </w:rPr>
          </w:pPr>
          <w:hyperlink w:anchor="_Toc168598238" w:history="1">
            <w:r w:rsidRPr="00B21326">
              <w:rPr>
                <w:rStyle w:val="Hipervnculo"/>
                <w:noProof/>
              </w:rPr>
              <w:t>3.4. Control de versiones – Herramienta</w:t>
            </w:r>
            <w:r>
              <w:rPr>
                <w:noProof/>
                <w:webHidden/>
              </w:rPr>
              <w:tab/>
            </w:r>
            <w:r>
              <w:rPr>
                <w:noProof/>
                <w:webHidden/>
              </w:rPr>
              <w:fldChar w:fldCharType="begin"/>
            </w:r>
            <w:r>
              <w:rPr>
                <w:noProof/>
                <w:webHidden/>
              </w:rPr>
              <w:instrText xml:space="preserve"> PAGEREF _Toc168598238 \h </w:instrText>
            </w:r>
            <w:r>
              <w:rPr>
                <w:noProof/>
                <w:webHidden/>
              </w:rPr>
            </w:r>
            <w:r>
              <w:rPr>
                <w:noProof/>
                <w:webHidden/>
              </w:rPr>
              <w:fldChar w:fldCharType="separate"/>
            </w:r>
            <w:r w:rsidR="003A730B">
              <w:rPr>
                <w:noProof/>
                <w:webHidden/>
              </w:rPr>
              <w:t>4</w:t>
            </w:r>
            <w:r>
              <w:rPr>
                <w:noProof/>
                <w:webHidden/>
              </w:rPr>
              <w:fldChar w:fldCharType="end"/>
            </w:r>
          </w:hyperlink>
        </w:p>
        <w:p w14:paraId="772A9793" w14:textId="7D161609" w:rsidR="009C4250" w:rsidRDefault="009C4250">
          <w:pPr>
            <w:pStyle w:val="TDC2"/>
            <w:tabs>
              <w:tab w:val="right" w:leader="dot" w:pos="9061"/>
            </w:tabs>
            <w:rPr>
              <w:rFonts w:asciiTheme="minorHAnsi" w:eastAsiaTheme="minorEastAsia" w:hAnsiTheme="minorHAnsi"/>
              <w:noProof/>
              <w:lang w:eastAsia="es-ES"/>
            </w:rPr>
          </w:pPr>
          <w:hyperlink w:anchor="_Toc168598239" w:history="1">
            <w:r w:rsidRPr="00B21326">
              <w:rPr>
                <w:rStyle w:val="Hipervnculo"/>
                <w:noProof/>
              </w:rPr>
              <w:t>3.5. Base de datos – Herramienta</w:t>
            </w:r>
            <w:r>
              <w:rPr>
                <w:noProof/>
                <w:webHidden/>
              </w:rPr>
              <w:tab/>
            </w:r>
            <w:r>
              <w:rPr>
                <w:noProof/>
                <w:webHidden/>
              </w:rPr>
              <w:fldChar w:fldCharType="begin"/>
            </w:r>
            <w:r>
              <w:rPr>
                <w:noProof/>
                <w:webHidden/>
              </w:rPr>
              <w:instrText xml:space="preserve"> PAGEREF _Toc168598239 \h </w:instrText>
            </w:r>
            <w:r>
              <w:rPr>
                <w:noProof/>
                <w:webHidden/>
              </w:rPr>
            </w:r>
            <w:r>
              <w:rPr>
                <w:noProof/>
                <w:webHidden/>
              </w:rPr>
              <w:fldChar w:fldCharType="separate"/>
            </w:r>
            <w:r w:rsidR="003A730B">
              <w:rPr>
                <w:noProof/>
                <w:webHidden/>
              </w:rPr>
              <w:t>4</w:t>
            </w:r>
            <w:r>
              <w:rPr>
                <w:noProof/>
                <w:webHidden/>
              </w:rPr>
              <w:fldChar w:fldCharType="end"/>
            </w:r>
          </w:hyperlink>
        </w:p>
        <w:p w14:paraId="3805CFE0" w14:textId="00C43BD4" w:rsidR="009C4250" w:rsidRDefault="009C4250">
          <w:pPr>
            <w:pStyle w:val="TDC2"/>
            <w:tabs>
              <w:tab w:val="right" w:leader="dot" w:pos="9061"/>
            </w:tabs>
            <w:rPr>
              <w:rFonts w:asciiTheme="minorHAnsi" w:eastAsiaTheme="minorEastAsia" w:hAnsiTheme="minorHAnsi"/>
              <w:noProof/>
              <w:lang w:eastAsia="es-ES"/>
            </w:rPr>
          </w:pPr>
          <w:hyperlink w:anchor="_Toc168598240" w:history="1">
            <w:r w:rsidRPr="00B21326">
              <w:rPr>
                <w:rStyle w:val="Hipervnculo"/>
                <w:noProof/>
                <w:lang w:eastAsia="es-ES"/>
              </w:rPr>
              <w:t>3.6. Editor de textos - Herramienta</w:t>
            </w:r>
            <w:r>
              <w:rPr>
                <w:noProof/>
                <w:webHidden/>
              </w:rPr>
              <w:tab/>
            </w:r>
            <w:r>
              <w:rPr>
                <w:noProof/>
                <w:webHidden/>
              </w:rPr>
              <w:fldChar w:fldCharType="begin"/>
            </w:r>
            <w:r>
              <w:rPr>
                <w:noProof/>
                <w:webHidden/>
              </w:rPr>
              <w:instrText xml:space="preserve"> PAGEREF _Toc168598240 \h </w:instrText>
            </w:r>
            <w:r>
              <w:rPr>
                <w:noProof/>
                <w:webHidden/>
              </w:rPr>
            </w:r>
            <w:r>
              <w:rPr>
                <w:noProof/>
                <w:webHidden/>
              </w:rPr>
              <w:fldChar w:fldCharType="separate"/>
            </w:r>
            <w:r w:rsidR="003A730B">
              <w:rPr>
                <w:noProof/>
                <w:webHidden/>
              </w:rPr>
              <w:t>5</w:t>
            </w:r>
            <w:r>
              <w:rPr>
                <w:noProof/>
                <w:webHidden/>
              </w:rPr>
              <w:fldChar w:fldCharType="end"/>
            </w:r>
          </w:hyperlink>
        </w:p>
        <w:p w14:paraId="520491ED" w14:textId="0FC4A076" w:rsidR="009C4250" w:rsidRDefault="009C4250">
          <w:pPr>
            <w:pStyle w:val="TDC2"/>
            <w:tabs>
              <w:tab w:val="right" w:leader="dot" w:pos="9061"/>
            </w:tabs>
            <w:rPr>
              <w:rFonts w:asciiTheme="minorHAnsi" w:eastAsiaTheme="minorEastAsia" w:hAnsiTheme="minorHAnsi"/>
              <w:noProof/>
              <w:lang w:eastAsia="es-ES"/>
            </w:rPr>
          </w:pPr>
          <w:hyperlink w:anchor="_Toc168598241" w:history="1">
            <w:r w:rsidRPr="00B21326">
              <w:rPr>
                <w:rStyle w:val="Hipervnculo"/>
                <w:noProof/>
                <w:lang w:eastAsia="es-ES"/>
              </w:rPr>
              <w:t>3.7. Herramienta de diagramación - Herramienta</w:t>
            </w:r>
            <w:r>
              <w:rPr>
                <w:noProof/>
                <w:webHidden/>
              </w:rPr>
              <w:tab/>
            </w:r>
            <w:r>
              <w:rPr>
                <w:noProof/>
                <w:webHidden/>
              </w:rPr>
              <w:fldChar w:fldCharType="begin"/>
            </w:r>
            <w:r>
              <w:rPr>
                <w:noProof/>
                <w:webHidden/>
              </w:rPr>
              <w:instrText xml:space="preserve"> PAGEREF _Toc168598241 \h </w:instrText>
            </w:r>
            <w:r>
              <w:rPr>
                <w:noProof/>
                <w:webHidden/>
              </w:rPr>
            </w:r>
            <w:r>
              <w:rPr>
                <w:noProof/>
                <w:webHidden/>
              </w:rPr>
              <w:fldChar w:fldCharType="separate"/>
            </w:r>
            <w:r w:rsidR="003A730B">
              <w:rPr>
                <w:noProof/>
                <w:webHidden/>
              </w:rPr>
              <w:t>5</w:t>
            </w:r>
            <w:r>
              <w:rPr>
                <w:noProof/>
                <w:webHidden/>
              </w:rPr>
              <w:fldChar w:fldCharType="end"/>
            </w:r>
          </w:hyperlink>
        </w:p>
        <w:p w14:paraId="145F0ADD" w14:textId="664BF0E1" w:rsidR="009C4250" w:rsidRDefault="009C4250">
          <w:pPr>
            <w:pStyle w:val="TDC2"/>
            <w:tabs>
              <w:tab w:val="right" w:leader="dot" w:pos="9061"/>
            </w:tabs>
            <w:rPr>
              <w:rFonts w:asciiTheme="minorHAnsi" w:eastAsiaTheme="minorEastAsia" w:hAnsiTheme="minorHAnsi"/>
              <w:noProof/>
              <w:lang w:eastAsia="es-ES"/>
            </w:rPr>
          </w:pPr>
          <w:hyperlink w:anchor="_Toc168598242" w:history="1">
            <w:r w:rsidRPr="00B21326">
              <w:rPr>
                <w:rStyle w:val="Hipervnculo"/>
                <w:noProof/>
              </w:rPr>
              <w:t>3.8. Creación del diseño IU – Herramienta</w:t>
            </w:r>
            <w:r>
              <w:rPr>
                <w:noProof/>
                <w:webHidden/>
              </w:rPr>
              <w:tab/>
            </w:r>
            <w:r>
              <w:rPr>
                <w:noProof/>
                <w:webHidden/>
              </w:rPr>
              <w:fldChar w:fldCharType="begin"/>
            </w:r>
            <w:r>
              <w:rPr>
                <w:noProof/>
                <w:webHidden/>
              </w:rPr>
              <w:instrText xml:space="preserve"> PAGEREF _Toc168598242 \h </w:instrText>
            </w:r>
            <w:r>
              <w:rPr>
                <w:noProof/>
                <w:webHidden/>
              </w:rPr>
            </w:r>
            <w:r>
              <w:rPr>
                <w:noProof/>
                <w:webHidden/>
              </w:rPr>
              <w:fldChar w:fldCharType="separate"/>
            </w:r>
            <w:r w:rsidR="003A730B">
              <w:rPr>
                <w:noProof/>
                <w:webHidden/>
              </w:rPr>
              <w:t>6</w:t>
            </w:r>
            <w:r>
              <w:rPr>
                <w:noProof/>
                <w:webHidden/>
              </w:rPr>
              <w:fldChar w:fldCharType="end"/>
            </w:r>
          </w:hyperlink>
        </w:p>
        <w:p w14:paraId="1D308AFE" w14:textId="56842AFD" w:rsidR="009C4250" w:rsidRDefault="009C4250">
          <w:pPr>
            <w:pStyle w:val="TDC2"/>
            <w:tabs>
              <w:tab w:val="right" w:leader="dot" w:pos="9061"/>
            </w:tabs>
            <w:rPr>
              <w:rFonts w:asciiTheme="minorHAnsi" w:eastAsiaTheme="minorEastAsia" w:hAnsiTheme="minorHAnsi"/>
              <w:noProof/>
              <w:lang w:eastAsia="es-ES"/>
            </w:rPr>
          </w:pPr>
          <w:hyperlink w:anchor="_Toc168598243" w:history="1">
            <w:r w:rsidRPr="00B21326">
              <w:rPr>
                <w:rStyle w:val="Hipervnculo"/>
                <w:noProof/>
                <w:lang w:eastAsia="es-ES"/>
              </w:rPr>
              <w:t>3.9. Creación de la paleta de colores – Herramienta</w:t>
            </w:r>
            <w:r>
              <w:rPr>
                <w:noProof/>
                <w:webHidden/>
              </w:rPr>
              <w:tab/>
            </w:r>
            <w:r>
              <w:rPr>
                <w:noProof/>
                <w:webHidden/>
              </w:rPr>
              <w:fldChar w:fldCharType="begin"/>
            </w:r>
            <w:r>
              <w:rPr>
                <w:noProof/>
                <w:webHidden/>
              </w:rPr>
              <w:instrText xml:space="preserve"> PAGEREF _Toc168598243 \h </w:instrText>
            </w:r>
            <w:r>
              <w:rPr>
                <w:noProof/>
                <w:webHidden/>
              </w:rPr>
            </w:r>
            <w:r>
              <w:rPr>
                <w:noProof/>
                <w:webHidden/>
              </w:rPr>
              <w:fldChar w:fldCharType="separate"/>
            </w:r>
            <w:r w:rsidR="003A730B">
              <w:rPr>
                <w:noProof/>
                <w:webHidden/>
              </w:rPr>
              <w:t>6</w:t>
            </w:r>
            <w:r>
              <w:rPr>
                <w:noProof/>
                <w:webHidden/>
              </w:rPr>
              <w:fldChar w:fldCharType="end"/>
            </w:r>
          </w:hyperlink>
        </w:p>
        <w:p w14:paraId="6A50E96B" w14:textId="5B6D72C4" w:rsidR="009C4250" w:rsidRDefault="009C4250">
          <w:pPr>
            <w:pStyle w:val="TDC2"/>
            <w:tabs>
              <w:tab w:val="right" w:leader="dot" w:pos="9061"/>
            </w:tabs>
            <w:rPr>
              <w:rFonts w:asciiTheme="minorHAnsi" w:eastAsiaTheme="minorEastAsia" w:hAnsiTheme="minorHAnsi"/>
              <w:noProof/>
              <w:lang w:eastAsia="es-ES"/>
            </w:rPr>
          </w:pPr>
          <w:hyperlink w:anchor="_Toc168598244" w:history="1">
            <w:r w:rsidRPr="00B21326">
              <w:rPr>
                <w:rStyle w:val="Hipervnculo"/>
                <w:noProof/>
                <w:lang w:val="en-US"/>
              </w:rPr>
              <w:t xml:space="preserve">3.10. </w:t>
            </w:r>
            <w:r w:rsidRPr="00B21326">
              <w:rPr>
                <w:rStyle w:val="Hipervnculo"/>
                <w:noProof/>
              </w:rPr>
              <w:t>Generación de solicitudes HTTP – Tecnología</w:t>
            </w:r>
            <w:r>
              <w:rPr>
                <w:noProof/>
                <w:webHidden/>
              </w:rPr>
              <w:tab/>
            </w:r>
            <w:r>
              <w:rPr>
                <w:noProof/>
                <w:webHidden/>
              </w:rPr>
              <w:fldChar w:fldCharType="begin"/>
            </w:r>
            <w:r>
              <w:rPr>
                <w:noProof/>
                <w:webHidden/>
              </w:rPr>
              <w:instrText xml:space="preserve"> PAGEREF _Toc168598244 \h </w:instrText>
            </w:r>
            <w:r>
              <w:rPr>
                <w:noProof/>
                <w:webHidden/>
              </w:rPr>
            </w:r>
            <w:r>
              <w:rPr>
                <w:noProof/>
                <w:webHidden/>
              </w:rPr>
              <w:fldChar w:fldCharType="separate"/>
            </w:r>
            <w:r w:rsidR="003A730B">
              <w:rPr>
                <w:noProof/>
                <w:webHidden/>
              </w:rPr>
              <w:t>7</w:t>
            </w:r>
            <w:r>
              <w:rPr>
                <w:noProof/>
                <w:webHidden/>
              </w:rPr>
              <w:fldChar w:fldCharType="end"/>
            </w:r>
          </w:hyperlink>
        </w:p>
        <w:p w14:paraId="3D17A216" w14:textId="654C4820" w:rsidR="009C4250" w:rsidRDefault="009C4250">
          <w:pPr>
            <w:pStyle w:val="TDC2"/>
            <w:tabs>
              <w:tab w:val="right" w:leader="dot" w:pos="9061"/>
            </w:tabs>
            <w:rPr>
              <w:rFonts w:asciiTheme="minorHAnsi" w:eastAsiaTheme="minorEastAsia" w:hAnsiTheme="minorHAnsi"/>
              <w:noProof/>
              <w:lang w:eastAsia="es-ES"/>
            </w:rPr>
          </w:pPr>
          <w:hyperlink w:anchor="_Toc168598245" w:history="1">
            <w:r w:rsidRPr="00B21326">
              <w:rPr>
                <w:rStyle w:val="Hipervnculo"/>
                <w:noProof/>
              </w:rPr>
              <w:t>3.11. Servicio de inicio de sesión – Tecnología</w:t>
            </w:r>
            <w:r>
              <w:rPr>
                <w:noProof/>
                <w:webHidden/>
              </w:rPr>
              <w:tab/>
            </w:r>
            <w:r>
              <w:rPr>
                <w:noProof/>
                <w:webHidden/>
              </w:rPr>
              <w:fldChar w:fldCharType="begin"/>
            </w:r>
            <w:r>
              <w:rPr>
                <w:noProof/>
                <w:webHidden/>
              </w:rPr>
              <w:instrText xml:space="preserve"> PAGEREF _Toc168598245 \h </w:instrText>
            </w:r>
            <w:r>
              <w:rPr>
                <w:noProof/>
                <w:webHidden/>
              </w:rPr>
            </w:r>
            <w:r>
              <w:rPr>
                <w:noProof/>
                <w:webHidden/>
              </w:rPr>
              <w:fldChar w:fldCharType="separate"/>
            </w:r>
            <w:r w:rsidR="003A730B">
              <w:rPr>
                <w:noProof/>
                <w:webHidden/>
              </w:rPr>
              <w:t>7</w:t>
            </w:r>
            <w:r>
              <w:rPr>
                <w:noProof/>
                <w:webHidden/>
              </w:rPr>
              <w:fldChar w:fldCharType="end"/>
            </w:r>
          </w:hyperlink>
        </w:p>
        <w:p w14:paraId="4EB1F544" w14:textId="26AF5F3E" w:rsidR="009C4250" w:rsidRDefault="009C4250">
          <w:pPr>
            <w:pStyle w:val="TDC1"/>
            <w:tabs>
              <w:tab w:val="left" w:pos="480"/>
              <w:tab w:val="right" w:leader="dot" w:pos="9061"/>
            </w:tabs>
            <w:rPr>
              <w:rFonts w:asciiTheme="minorHAnsi" w:eastAsiaTheme="minorEastAsia" w:hAnsiTheme="minorHAnsi"/>
              <w:noProof/>
              <w:lang w:eastAsia="es-ES"/>
            </w:rPr>
          </w:pPr>
          <w:hyperlink w:anchor="_Toc168598246" w:history="1">
            <w:r w:rsidRPr="00B21326">
              <w:rPr>
                <w:rStyle w:val="Hipervnculo"/>
                <w:noProof/>
              </w:rPr>
              <w:t>4.</w:t>
            </w:r>
            <w:r>
              <w:rPr>
                <w:rFonts w:asciiTheme="minorHAnsi" w:eastAsiaTheme="minorEastAsia" w:hAnsiTheme="minorHAnsi"/>
                <w:noProof/>
                <w:lang w:eastAsia="es-ES"/>
              </w:rPr>
              <w:tab/>
            </w:r>
            <w:r w:rsidRPr="00B21326">
              <w:rPr>
                <w:rStyle w:val="Hipervnculo"/>
                <w:noProof/>
              </w:rPr>
              <w:t>Descripción del proyecto</w:t>
            </w:r>
            <w:r>
              <w:rPr>
                <w:noProof/>
                <w:webHidden/>
              </w:rPr>
              <w:tab/>
            </w:r>
            <w:r>
              <w:rPr>
                <w:noProof/>
                <w:webHidden/>
              </w:rPr>
              <w:fldChar w:fldCharType="begin"/>
            </w:r>
            <w:r>
              <w:rPr>
                <w:noProof/>
                <w:webHidden/>
              </w:rPr>
              <w:instrText xml:space="preserve"> PAGEREF _Toc168598246 \h </w:instrText>
            </w:r>
            <w:r>
              <w:rPr>
                <w:noProof/>
                <w:webHidden/>
              </w:rPr>
            </w:r>
            <w:r>
              <w:rPr>
                <w:noProof/>
                <w:webHidden/>
              </w:rPr>
              <w:fldChar w:fldCharType="separate"/>
            </w:r>
            <w:r w:rsidR="003A730B">
              <w:rPr>
                <w:noProof/>
                <w:webHidden/>
              </w:rPr>
              <w:t>8</w:t>
            </w:r>
            <w:r>
              <w:rPr>
                <w:noProof/>
                <w:webHidden/>
              </w:rPr>
              <w:fldChar w:fldCharType="end"/>
            </w:r>
          </w:hyperlink>
        </w:p>
        <w:p w14:paraId="1C1B124A" w14:textId="712ADC4E" w:rsidR="009C4250" w:rsidRDefault="009C4250">
          <w:pPr>
            <w:pStyle w:val="TDC2"/>
            <w:tabs>
              <w:tab w:val="right" w:leader="dot" w:pos="9061"/>
            </w:tabs>
            <w:rPr>
              <w:rFonts w:asciiTheme="minorHAnsi" w:eastAsiaTheme="minorEastAsia" w:hAnsiTheme="minorHAnsi"/>
              <w:noProof/>
              <w:lang w:eastAsia="es-ES"/>
            </w:rPr>
          </w:pPr>
          <w:hyperlink w:anchor="_Toc168598247" w:history="1">
            <w:r w:rsidRPr="00B21326">
              <w:rPr>
                <w:rStyle w:val="Hipervnculo"/>
                <w:noProof/>
              </w:rPr>
              <w:t>4.1. Análisis</w:t>
            </w:r>
            <w:r>
              <w:rPr>
                <w:noProof/>
                <w:webHidden/>
              </w:rPr>
              <w:tab/>
            </w:r>
            <w:r>
              <w:rPr>
                <w:noProof/>
                <w:webHidden/>
              </w:rPr>
              <w:fldChar w:fldCharType="begin"/>
            </w:r>
            <w:r>
              <w:rPr>
                <w:noProof/>
                <w:webHidden/>
              </w:rPr>
              <w:instrText xml:space="preserve"> PAGEREF _Toc168598247 \h </w:instrText>
            </w:r>
            <w:r>
              <w:rPr>
                <w:noProof/>
                <w:webHidden/>
              </w:rPr>
            </w:r>
            <w:r>
              <w:rPr>
                <w:noProof/>
                <w:webHidden/>
              </w:rPr>
              <w:fldChar w:fldCharType="separate"/>
            </w:r>
            <w:r w:rsidR="003A730B">
              <w:rPr>
                <w:noProof/>
                <w:webHidden/>
              </w:rPr>
              <w:t>8</w:t>
            </w:r>
            <w:r>
              <w:rPr>
                <w:noProof/>
                <w:webHidden/>
              </w:rPr>
              <w:fldChar w:fldCharType="end"/>
            </w:r>
          </w:hyperlink>
        </w:p>
        <w:p w14:paraId="55995987" w14:textId="3EC53D78" w:rsidR="009C4250" w:rsidRDefault="009C4250">
          <w:pPr>
            <w:pStyle w:val="TDC2"/>
            <w:tabs>
              <w:tab w:val="left" w:pos="1200"/>
              <w:tab w:val="right" w:leader="dot" w:pos="9061"/>
            </w:tabs>
            <w:rPr>
              <w:rFonts w:asciiTheme="minorHAnsi" w:eastAsiaTheme="minorEastAsia" w:hAnsiTheme="minorHAnsi"/>
              <w:noProof/>
              <w:lang w:eastAsia="es-ES"/>
            </w:rPr>
          </w:pPr>
          <w:hyperlink w:anchor="_Toc168598248" w:history="1">
            <w:r w:rsidRPr="00B21326">
              <w:rPr>
                <w:rStyle w:val="Hipervnculo"/>
                <w:noProof/>
              </w:rPr>
              <w:t>4.1.1.</w:t>
            </w:r>
            <w:r>
              <w:rPr>
                <w:rFonts w:asciiTheme="minorHAnsi" w:eastAsiaTheme="minorEastAsia" w:hAnsiTheme="minorHAnsi"/>
                <w:noProof/>
                <w:lang w:eastAsia="es-ES"/>
              </w:rPr>
              <w:tab/>
            </w:r>
            <w:r w:rsidRPr="00B21326">
              <w:rPr>
                <w:rStyle w:val="Hipervnculo"/>
                <w:noProof/>
              </w:rPr>
              <w:t>Tabla Requisitos Funcionales</w:t>
            </w:r>
            <w:r>
              <w:rPr>
                <w:noProof/>
                <w:webHidden/>
              </w:rPr>
              <w:tab/>
            </w:r>
            <w:r>
              <w:rPr>
                <w:noProof/>
                <w:webHidden/>
              </w:rPr>
              <w:fldChar w:fldCharType="begin"/>
            </w:r>
            <w:r>
              <w:rPr>
                <w:noProof/>
                <w:webHidden/>
              </w:rPr>
              <w:instrText xml:space="preserve"> PAGEREF _Toc168598248 \h </w:instrText>
            </w:r>
            <w:r>
              <w:rPr>
                <w:noProof/>
                <w:webHidden/>
              </w:rPr>
            </w:r>
            <w:r>
              <w:rPr>
                <w:noProof/>
                <w:webHidden/>
              </w:rPr>
              <w:fldChar w:fldCharType="separate"/>
            </w:r>
            <w:r w:rsidR="003A730B">
              <w:rPr>
                <w:noProof/>
                <w:webHidden/>
              </w:rPr>
              <w:t>8</w:t>
            </w:r>
            <w:r>
              <w:rPr>
                <w:noProof/>
                <w:webHidden/>
              </w:rPr>
              <w:fldChar w:fldCharType="end"/>
            </w:r>
          </w:hyperlink>
        </w:p>
        <w:p w14:paraId="770C762B" w14:textId="718FE89B" w:rsidR="009C4250" w:rsidRDefault="009C4250">
          <w:pPr>
            <w:pStyle w:val="TDC2"/>
            <w:tabs>
              <w:tab w:val="right" w:leader="dot" w:pos="9061"/>
            </w:tabs>
            <w:rPr>
              <w:rFonts w:asciiTheme="minorHAnsi" w:eastAsiaTheme="minorEastAsia" w:hAnsiTheme="minorHAnsi"/>
              <w:noProof/>
              <w:lang w:eastAsia="es-ES"/>
            </w:rPr>
          </w:pPr>
          <w:hyperlink w:anchor="_Toc168598249" w:history="1">
            <w:r w:rsidRPr="00B21326">
              <w:rPr>
                <w:rStyle w:val="Hipervnculo"/>
                <w:noProof/>
              </w:rPr>
              <w:t>4.1.2. Requisitos no funcionales</w:t>
            </w:r>
            <w:r>
              <w:rPr>
                <w:noProof/>
                <w:webHidden/>
              </w:rPr>
              <w:tab/>
            </w:r>
            <w:r>
              <w:rPr>
                <w:noProof/>
                <w:webHidden/>
              </w:rPr>
              <w:fldChar w:fldCharType="begin"/>
            </w:r>
            <w:r>
              <w:rPr>
                <w:noProof/>
                <w:webHidden/>
              </w:rPr>
              <w:instrText xml:space="preserve"> PAGEREF _Toc168598249 \h </w:instrText>
            </w:r>
            <w:r>
              <w:rPr>
                <w:noProof/>
                <w:webHidden/>
              </w:rPr>
            </w:r>
            <w:r>
              <w:rPr>
                <w:noProof/>
                <w:webHidden/>
              </w:rPr>
              <w:fldChar w:fldCharType="separate"/>
            </w:r>
            <w:r w:rsidR="003A730B">
              <w:rPr>
                <w:noProof/>
                <w:webHidden/>
              </w:rPr>
              <w:t>9</w:t>
            </w:r>
            <w:r>
              <w:rPr>
                <w:noProof/>
                <w:webHidden/>
              </w:rPr>
              <w:fldChar w:fldCharType="end"/>
            </w:r>
          </w:hyperlink>
        </w:p>
        <w:p w14:paraId="341E3F91" w14:textId="58E584DB" w:rsidR="009C4250" w:rsidRDefault="009C4250">
          <w:pPr>
            <w:pStyle w:val="TDC2"/>
            <w:tabs>
              <w:tab w:val="right" w:leader="dot" w:pos="9061"/>
            </w:tabs>
            <w:rPr>
              <w:rFonts w:asciiTheme="minorHAnsi" w:eastAsiaTheme="minorEastAsia" w:hAnsiTheme="minorHAnsi"/>
              <w:noProof/>
              <w:lang w:eastAsia="es-ES"/>
            </w:rPr>
          </w:pPr>
          <w:hyperlink w:anchor="_Toc168598250" w:history="1">
            <w:r w:rsidRPr="00B21326">
              <w:rPr>
                <w:rStyle w:val="Hipervnculo"/>
                <w:noProof/>
              </w:rPr>
              <w:t>4.2. Diseño</w:t>
            </w:r>
            <w:r>
              <w:rPr>
                <w:noProof/>
                <w:webHidden/>
              </w:rPr>
              <w:tab/>
            </w:r>
            <w:r>
              <w:rPr>
                <w:noProof/>
                <w:webHidden/>
              </w:rPr>
              <w:fldChar w:fldCharType="begin"/>
            </w:r>
            <w:r>
              <w:rPr>
                <w:noProof/>
                <w:webHidden/>
              </w:rPr>
              <w:instrText xml:space="preserve"> PAGEREF _Toc168598250 \h </w:instrText>
            </w:r>
            <w:r>
              <w:rPr>
                <w:noProof/>
                <w:webHidden/>
              </w:rPr>
            </w:r>
            <w:r>
              <w:rPr>
                <w:noProof/>
                <w:webHidden/>
              </w:rPr>
              <w:fldChar w:fldCharType="separate"/>
            </w:r>
            <w:r w:rsidR="003A730B">
              <w:rPr>
                <w:noProof/>
                <w:webHidden/>
              </w:rPr>
              <w:t>16</w:t>
            </w:r>
            <w:r>
              <w:rPr>
                <w:noProof/>
                <w:webHidden/>
              </w:rPr>
              <w:fldChar w:fldCharType="end"/>
            </w:r>
          </w:hyperlink>
        </w:p>
        <w:p w14:paraId="07795F8B" w14:textId="7CC67D56" w:rsidR="009C4250" w:rsidRDefault="009C4250">
          <w:pPr>
            <w:pStyle w:val="TDC2"/>
            <w:tabs>
              <w:tab w:val="right" w:leader="dot" w:pos="9061"/>
            </w:tabs>
            <w:rPr>
              <w:rFonts w:asciiTheme="minorHAnsi" w:eastAsiaTheme="minorEastAsia" w:hAnsiTheme="minorHAnsi"/>
              <w:noProof/>
              <w:lang w:eastAsia="es-ES"/>
            </w:rPr>
          </w:pPr>
          <w:hyperlink w:anchor="_Toc168598251" w:history="1">
            <w:r w:rsidRPr="00B21326">
              <w:rPr>
                <w:rStyle w:val="Hipervnculo"/>
                <w:noProof/>
              </w:rPr>
              <w:t>4.2.1. Diagrama Entidad Relación</w:t>
            </w:r>
            <w:r>
              <w:rPr>
                <w:noProof/>
                <w:webHidden/>
              </w:rPr>
              <w:tab/>
            </w:r>
            <w:r>
              <w:rPr>
                <w:noProof/>
                <w:webHidden/>
              </w:rPr>
              <w:fldChar w:fldCharType="begin"/>
            </w:r>
            <w:r>
              <w:rPr>
                <w:noProof/>
                <w:webHidden/>
              </w:rPr>
              <w:instrText xml:space="preserve"> PAGEREF _Toc168598251 \h </w:instrText>
            </w:r>
            <w:r>
              <w:rPr>
                <w:noProof/>
                <w:webHidden/>
              </w:rPr>
            </w:r>
            <w:r>
              <w:rPr>
                <w:noProof/>
                <w:webHidden/>
              </w:rPr>
              <w:fldChar w:fldCharType="separate"/>
            </w:r>
            <w:r w:rsidR="003A730B">
              <w:rPr>
                <w:noProof/>
                <w:webHidden/>
              </w:rPr>
              <w:t>17</w:t>
            </w:r>
            <w:r>
              <w:rPr>
                <w:noProof/>
                <w:webHidden/>
              </w:rPr>
              <w:fldChar w:fldCharType="end"/>
            </w:r>
          </w:hyperlink>
        </w:p>
        <w:p w14:paraId="5652FE02" w14:textId="0E6FD926" w:rsidR="009C4250" w:rsidRDefault="009C4250">
          <w:pPr>
            <w:pStyle w:val="TDC2"/>
            <w:tabs>
              <w:tab w:val="right" w:leader="dot" w:pos="9061"/>
            </w:tabs>
            <w:rPr>
              <w:rFonts w:asciiTheme="minorHAnsi" w:eastAsiaTheme="minorEastAsia" w:hAnsiTheme="minorHAnsi"/>
              <w:noProof/>
              <w:lang w:eastAsia="es-ES"/>
            </w:rPr>
          </w:pPr>
          <w:hyperlink w:anchor="_Toc168598252" w:history="1">
            <w:r w:rsidRPr="00B21326">
              <w:rPr>
                <w:rStyle w:val="Hipervnculo"/>
                <w:noProof/>
              </w:rPr>
              <w:t>4.2.2. Diagrama UML Casos de Uso</w:t>
            </w:r>
            <w:r>
              <w:rPr>
                <w:noProof/>
                <w:webHidden/>
              </w:rPr>
              <w:tab/>
            </w:r>
            <w:r>
              <w:rPr>
                <w:noProof/>
                <w:webHidden/>
              </w:rPr>
              <w:fldChar w:fldCharType="begin"/>
            </w:r>
            <w:r>
              <w:rPr>
                <w:noProof/>
                <w:webHidden/>
              </w:rPr>
              <w:instrText xml:space="preserve"> PAGEREF _Toc168598252 \h </w:instrText>
            </w:r>
            <w:r>
              <w:rPr>
                <w:noProof/>
                <w:webHidden/>
              </w:rPr>
            </w:r>
            <w:r>
              <w:rPr>
                <w:noProof/>
                <w:webHidden/>
              </w:rPr>
              <w:fldChar w:fldCharType="separate"/>
            </w:r>
            <w:r w:rsidR="003A730B">
              <w:rPr>
                <w:noProof/>
                <w:webHidden/>
              </w:rPr>
              <w:t>18</w:t>
            </w:r>
            <w:r>
              <w:rPr>
                <w:noProof/>
                <w:webHidden/>
              </w:rPr>
              <w:fldChar w:fldCharType="end"/>
            </w:r>
          </w:hyperlink>
        </w:p>
        <w:p w14:paraId="48E77A81" w14:textId="7E45F13E" w:rsidR="009C4250" w:rsidRDefault="009C4250">
          <w:pPr>
            <w:pStyle w:val="TDC2"/>
            <w:tabs>
              <w:tab w:val="right" w:leader="dot" w:pos="9061"/>
            </w:tabs>
            <w:rPr>
              <w:rFonts w:asciiTheme="minorHAnsi" w:eastAsiaTheme="minorEastAsia" w:hAnsiTheme="minorHAnsi"/>
              <w:noProof/>
              <w:lang w:eastAsia="es-ES"/>
            </w:rPr>
          </w:pPr>
          <w:hyperlink w:anchor="_Toc168598253" w:history="1">
            <w:r w:rsidRPr="00B21326">
              <w:rPr>
                <w:rStyle w:val="Hipervnculo"/>
                <w:noProof/>
              </w:rPr>
              <w:t>4.2.3. Bocetos de la interfaz de usuario</w:t>
            </w:r>
            <w:r>
              <w:rPr>
                <w:noProof/>
                <w:webHidden/>
              </w:rPr>
              <w:tab/>
            </w:r>
            <w:r>
              <w:rPr>
                <w:noProof/>
                <w:webHidden/>
              </w:rPr>
              <w:fldChar w:fldCharType="begin"/>
            </w:r>
            <w:r>
              <w:rPr>
                <w:noProof/>
                <w:webHidden/>
              </w:rPr>
              <w:instrText xml:space="preserve"> PAGEREF _Toc168598253 \h </w:instrText>
            </w:r>
            <w:r>
              <w:rPr>
                <w:noProof/>
                <w:webHidden/>
              </w:rPr>
            </w:r>
            <w:r>
              <w:rPr>
                <w:noProof/>
                <w:webHidden/>
              </w:rPr>
              <w:fldChar w:fldCharType="separate"/>
            </w:r>
            <w:r w:rsidR="003A730B">
              <w:rPr>
                <w:noProof/>
                <w:webHidden/>
              </w:rPr>
              <w:t>19</w:t>
            </w:r>
            <w:r>
              <w:rPr>
                <w:noProof/>
                <w:webHidden/>
              </w:rPr>
              <w:fldChar w:fldCharType="end"/>
            </w:r>
          </w:hyperlink>
        </w:p>
        <w:p w14:paraId="7353704A" w14:textId="5984BBC3" w:rsidR="009C4250" w:rsidRDefault="009C4250">
          <w:pPr>
            <w:pStyle w:val="TDC2"/>
            <w:tabs>
              <w:tab w:val="right" w:leader="dot" w:pos="9061"/>
            </w:tabs>
            <w:rPr>
              <w:rFonts w:asciiTheme="minorHAnsi" w:eastAsiaTheme="minorEastAsia" w:hAnsiTheme="minorHAnsi"/>
              <w:noProof/>
              <w:lang w:eastAsia="es-ES"/>
            </w:rPr>
          </w:pPr>
          <w:hyperlink w:anchor="_Toc168598254" w:history="1">
            <w:r w:rsidRPr="00B21326">
              <w:rPr>
                <w:rStyle w:val="Hipervnculo"/>
                <w:noProof/>
              </w:rPr>
              <w:t>4.3. Implementación y desarrollo</w:t>
            </w:r>
            <w:r>
              <w:rPr>
                <w:noProof/>
                <w:webHidden/>
              </w:rPr>
              <w:tab/>
            </w:r>
            <w:r>
              <w:rPr>
                <w:noProof/>
                <w:webHidden/>
              </w:rPr>
              <w:fldChar w:fldCharType="begin"/>
            </w:r>
            <w:r>
              <w:rPr>
                <w:noProof/>
                <w:webHidden/>
              </w:rPr>
              <w:instrText xml:space="preserve"> PAGEREF _Toc168598254 \h </w:instrText>
            </w:r>
            <w:r>
              <w:rPr>
                <w:noProof/>
                <w:webHidden/>
              </w:rPr>
            </w:r>
            <w:r>
              <w:rPr>
                <w:noProof/>
                <w:webHidden/>
              </w:rPr>
              <w:fldChar w:fldCharType="separate"/>
            </w:r>
            <w:r w:rsidR="003A730B">
              <w:rPr>
                <w:noProof/>
                <w:webHidden/>
              </w:rPr>
              <w:t>24</w:t>
            </w:r>
            <w:r>
              <w:rPr>
                <w:noProof/>
                <w:webHidden/>
              </w:rPr>
              <w:fldChar w:fldCharType="end"/>
            </w:r>
          </w:hyperlink>
        </w:p>
        <w:p w14:paraId="6307C762" w14:textId="06CB4615" w:rsidR="009C4250" w:rsidRDefault="009C4250">
          <w:pPr>
            <w:pStyle w:val="TDC3"/>
            <w:tabs>
              <w:tab w:val="right" w:leader="dot" w:pos="9061"/>
            </w:tabs>
            <w:rPr>
              <w:rFonts w:asciiTheme="minorHAnsi" w:eastAsiaTheme="minorEastAsia" w:hAnsiTheme="minorHAnsi"/>
              <w:noProof/>
              <w:lang w:eastAsia="es-ES"/>
            </w:rPr>
          </w:pPr>
          <w:hyperlink w:anchor="_Toc168598255" w:history="1">
            <w:r w:rsidRPr="00B21326">
              <w:rPr>
                <w:rStyle w:val="Hipervnculo"/>
                <w:noProof/>
              </w:rPr>
              <w:t>Metodología de trabajo - Ágil</w:t>
            </w:r>
            <w:r>
              <w:rPr>
                <w:noProof/>
                <w:webHidden/>
              </w:rPr>
              <w:tab/>
            </w:r>
            <w:r>
              <w:rPr>
                <w:noProof/>
                <w:webHidden/>
              </w:rPr>
              <w:fldChar w:fldCharType="begin"/>
            </w:r>
            <w:r>
              <w:rPr>
                <w:noProof/>
                <w:webHidden/>
              </w:rPr>
              <w:instrText xml:space="preserve"> PAGEREF _Toc168598255 \h </w:instrText>
            </w:r>
            <w:r>
              <w:rPr>
                <w:noProof/>
                <w:webHidden/>
              </w:rPr>
            </w:r>
            <w:r>
              <w:rPr>
                <w:noProof/>
                <w:webHidden/>
              </w:rPr>
              <w:fldChar w:fldCharType="separate"/>
            </w:r>
            <w:r w:rsidR="003A730B">
              <w:rPr>
                <w:noProof/>
                <w:webHidden/>
              </w:rPr>
              <w:t>24</w:t>
            </w:r>
            <w:r>
              <w:rPr>
                <w:noProof/>
                <w:webHidden/>
              </w:rPr>
              <w:fldChar w:fldCharType="end"/>
            </w:r>
          </w:hyperlink>
        </w:p>
        <w:p w14:paraId="3C78E839" w14:textId="6BB28F97" w:rsidR="009C4250" w:rsidRDefault="009C4250">
          <w:pPr>
            <w:pStyle w:val="TDC3"/>
            <w:tabs>
              <w:tab w:val="right" w:leader="dot" w:pos="9061"/>
            </w:tabs>
            <w:rPr>
              <w:rFonts w:asciiTheme="minorHAnsi" w:eastAsiaTheme="minorEastAsia" w:hAnsiTheme="minorHAnsi"/>
              <w:noProof/>
              <w:lang w:eastAsia="es-ES"/>
            </w:rPr>
          </w:pPr>
          <w:hyperlink w:anchor="_Toc168598256" w:history="1">
            <w:r w:rsidRPr="00B21326">
              <w:rPr>
                <w:rStyle w:val="Hipervnculo"/>
                <w:noProof/>
              </w:rPr>
              <w:t>Gestión de la navegación entre ventanas</w:t>
            </w:r>
            <w:r>
              <w:rPr>
                <w:noProof/>
                <w:webHidden/>
              </w:rPr>
              <w:tab/>
            </w:r>
            <w:r>
              <w:rPr>
                <w:noProof/>
                <w:webHidden/>
              </w:rPr>
              <w:fldChar w:fldCharType="begin"/>
            </w:r>
            <w:r>
              <w:rPr>
                <w:noProof/>
                <w:webHidden/>
              </w:rPr>
              <w:instrText xml:space="preserve"> PAGEREF _Toc168598256 \h </w:instrText>
            </w:r>
            <w:r>
              <w:rPr>
                <w:noProof/>
                <w:webHidden/>
              </w:rPr>
            </w:r>
            <w:r>
              <w:rPr>
                <w:noProof/>
                <w:webHidden/>
              </w:rPr>
              <w:fldChar w:fldCharType="separate"/>
            </w:r>
            <w:r w:rsidR="003A730B">
              <w:rPr>
                <w:noProof/>
                <w:webHidden/>
              </w:rPr>
              <w:t>31</w:t>
            </w:r>
            <w:r>
              <w:rPr>
                <w:noProof/>
                <w:webHidden/>
              </w:rPr>
              <w:fldChar w:fldCharType="end"/>
            </w:r>
          </w:hyperlink>
        </w:p>
        <w:p w14:paraId="0571A296" w14:textId="54137C20" w:rsidR="009C4250" w:rsidRDefault="009C4250">
          <w:pPr>
            <w:pStyle w:val="TDC3"/>
            <w:tabs>
              <w:tab w:val="right" w:leader="dot" w:pos="9061"/>
            </w:tabs>
            <w:rPr>
              <w:rFonts w:asciiTheme="minorHAnsi" w:eastAsiaTheme="minorEastAsia" w:hAnsiTheme="minorHAnsi"/>
              <w:noProof/>
              <w:lang w:eastAsia="es-ES"/>
            </w:rPr>
          </w:pPr>
          <w:hyperlink w:anchor="_Toc168598257" w:history="1">
            <w:r w:rsidRPr="00B21326">
              <w:rPr>
                <w:rStyle w:val="Hipervnculo"/>
                <w:noProof/>
              </w:rPr>
              <w:t>Inicio de sesión y creación de usuarios con Google</w:t>
            </w:r>
            <w:r>
              <w:rPr>
                <w:noProof/>
                <w:webHidden/>
              </w:rPr>
              <w:tab/>
            </w:r>
            <w:r>
              <w:rPr>
                <w:noProof/>
                <w:webHidden/>
              </w:rPr>
              <w:fldChar w:fldCharType="begin"/>
            </w:r>
            <w:r>
              <w:rPr>
                <w:noProof/>
                <w:webHidden/>
              </w:rPr>
              <w:instrText xml:space="preserve"> PAGEREF _Toc168598257 \h </w:instrText>
            </w:r>
            <w:r>
              <w:rPr>
                <w:noProof/>
                <w:webHidden/>
              </w:rPr>
            </w:r>
            <w:r>
              <w:rPr>
                <w:noProof/>
                <w:webHidden/>
              </w:rPr>
              <w:fldChar w:fldCharType="separate"/>
            </w:r>
            <w:r w:rsidR="003A730B">
              <w:rPr>
                <w:noProof/>
                <w:webHidden/>
              </w:rPr>
              <w:t>32</w:t>
            </w:r>
            <w:r>
              <w:rPr>
                <w:noProof/>
                <w:webHidden/>
              </w:rPr>
              <w:fldChar w:fldCharType="end"/>
            </w:r>
          </w:hyperlink>
        </w:p>
        <w:p w14:paraId="7376F9BB" w14:textId="792010ED" w:rsidR="009C4250" w:rsidRDefault="009C4250">
          <w:pPr>
            <w:pStyle w:val="TDC3"/>
            <w:tabs>
              <w:tab w:val="right" w:leader="dot" w:pos="9061"/>
            </w:tabs>
            <w:rPr>
              <w:rFonts w:asciiTheme="minorHAnsi" w:eastAsiaTheme="minorEastAsia" w:hAnsiTheme="minorHAnsi"/>
              <w:noProof/>
              <w:lang w:eastAsia="es-ES"/>
            </w:rPr>
          </w:pPr>
          <w:hyperlink w:anchor="_Toc168598258" w:history="1">
            <w:r w:rsidRPr="00B21326">
              <w:rPr>
                <w:rStyle w:val="Hipervnculo"/>
                <w:noProof/>
              </w:rPr>
              <w:t>Búsqueda de un personaje</w:t>
            </w:r>
            <w:r>
              <w:rPr>
                <w:noProof/>
                <w:webHidden/>
              </w:rPr>
              <w:tab/>
            </w:r>
            <w:r>
              <w:rPr>
                <w:noProof/>
                <w:webHidden/>
              </w:rPr>
              <w:fldChar w:fldCharType="begin"/>
            </w:r>
            <w:r>
              <w:rPr>
                <w:noProof/>
                <w:webHidden/>
              </w:rPr>
              <w:instrText xml:space="preserve"> PAGEREF _Toc168598258 \h </w:instrText>
            </w:r>
            <w:r>
              <w:rPr>
                <w:noProof/>
                <w:webHidden/>
              </w:rPr>
            </w:r>
            <w:r>
              <w:rPr>
                <w:noProof/>
                <w:webHidden/>
              </w:rPr>
              <w:fldChar w:fldCharType="separate"/>
            </w:r>
            <w:r w:rsidR="003A730B">
              <w:rPr>
                <w:noProof/>
                <w:webHidden/>
              </w:rPr>
              <w:t>34</w:t>
            </w:r>
            <w:r>
              <w:rPr>
                <w:noProof/>
                <w:webHidden/>
              </w:rPr>
              <w:fldChar w:fldCharType="end"/>
            </w:r>
          </w:hyperlink>
        </w:p>
        <w:p w14:paraId="36575F57" w14:textId="6286DF96" w:rsidR="009C4250" w:rsidRDefault="009C4250">
          <w:pPr>
            <w:pStyle w:val="TDC2"/>
            <w:tabs>
              <w:tab w:val="right" w:leader="dot" w:pos="9061"/>
            </w:tabs>
            <w:rPr>
              <w:rFonts w:asciiTheme="minorHAnsi" w:eastAsiaTheme="minorEastAsia" w:hAnsiTheme="minorHAnsi"/>
              <w:noProof/>
              <w:lang w:eastAsia="es-ES"/>
            </w:rPr>
          </w:pPr>
          <w:hyperlink w:anchor="_Toc168598259" w:history="1">
            <w:r w:rsidRPr="00B21326">
              <w:rPr>
                <w:rStyle w:val="Hipervnculo"/>
                <w:noProof/>
              </w:rPr>
              <w:t>4.4. Pruebas</w:t>
            </w:r>
            <w:r>
              <w:rPr>
                <w:noProof/>
                <w:webHidden/>
              </w:rPr>
              <w:tab/>
            </w:r>
            <w:r>
              <w:rPr>
                <w:noProof/>
                <w:webHidden/>
              </w:rPr>
              <w:fldChar w:fldCharType="begin"/>
            </w:r>
            <w:r>
              <w:rPr>
                <w:noProof/>
                <w:webHidden/>
              </w:rPr>
              <w:instrText xml:space="preserve"> PAGEREF _Toc168598259 \h </w:instrText>
            </w:r>
            <w:r>
              <w:rPr>
                <w:noProof/>
                <w:webHidden/>
              </w:rPr>
            </w:r>
            <w:r>
              <w:rPr>
                <w:noProof/>
                <w:webHidden/>
              </w:rPr>
              <w:fldChar w:fldCharType="separate"/>
            </w:r>
            <w:r w:rsidR="003A730B">
              <w:rPr>
                <w:noProof/>
                <w:webHidden/>
              </w:rPr>
              <w:t>36</w:t>
            </w:r>
            <w:r>
              <w:rPr>
                <w:noProof/>
                <w:webHidden/>
              </w:rPr>
              <w:fldChar w:fldCharType="end"/>
            </w:r>
          </w:hyperlink>
        </w:p>
        <w:p w14:paraId="50F14F5E" w14:textId="07EEA706" w:rsidR="009C4250" w:rsidRDefault="009C4250">
          <w:pPr>
            <w:pStyle w:val="TDC2"/>
            <w:tabs>
              <w:tab w:val="right" w:leader="dot" w:pos="9061"/>
            </w:tabs>
            <w:rPr>
              <w:rFonts w:asciiTheme="minorHAnsi" w:eastAsiaTheme="minorEastAsia" w:hAnsiTheme="minorHAnsi"/>
              <w:noProof/>
              <w:lang w:eastAsia="es-ES"/>
            </w:rPr>
          </w:pPr>
          <w:hyperlink w:anchor="_Toc168598260" w:history="1">
            <w:r w:rsidRPr="00B21326">
              <w:rPr>
                <w:rStyle w:val="Hipervnculo"/>
                <w:noProof/>
              </w:rPr>
              <w:t>4.5. Documentación de la app</w:t>
            </w:r>
            <w:r>
              <w:rPr>
                <w:noProof/>
                <w:webHidden/>
              </w:rPr>
              <w:tab/>
            </w:r>
            <w:r>
              <w:rPr>
                <w:noProof/>
                <w:webHidden/>
              </w:rPr>
              <w:fldChar w:fldCharType="begin"/>
            </w:r>
            <w:r>
              <w:rPr>
                <w:noProof/>
                <w:webHidden/>
              </w:rPr>
              <w:instrText xml:space="preserve"> PAGEREF _Toc168598260 \h </w:instrText>
            </w:r>
            <w:r>
              <w:rPr>
                <w:noProof/>
                <w:webHidden/>
              </w:rPr>
            </w:r>
            <w:r>
              <w:rPr>
                <w:noProof/>
                <w:webHidden/>
              </w:rPr>
              <w:fldChar w:fldCharType="separate"/>
            </w:r>
            <w:r w:rsidR="003A730B">
              <w:rPr>
                <w:noProof/>
                <w:webHidden/>
              </w:rPr>
              <w:t>38</w:t>
            </w:r>
            <w:r>
              <w:rPr>
                <w:noProof/>
                <w:webHidden/>
              </w:rPr>
              <w:fldChar w:fldCharType="end"/>
            </w:r>
          </w:hyperlink>
        </w:p>
        <w:p w14:paraId="547E9CEB" w14:textId="7A3EDE44" w:rsidR="009C4250" w:rsidRDefault="009C4250">
          <w:pPr>
            <w:pStyle w:val="TDC1"/>
            <w:tabs>
              <w:tab w:val="left" w:pos="480"/>
              <w:tab w:val="right" w:leader="dot" w:pos="9061"/>
            </w:tabs>
            <w:rPr>
              <w:rFonts w:asciiTheme="minorHAnsi" w:eastAsiaTheme="minorEastAsia" w:hAnsiTheme="minorHAnsi"/>
              <w:noProof/>
              <w:lang w:eastAsia="es-ES"/>
            </w:rPr>
          </w:pPr>
          <w:hyperlink w:anchor="_Toc168598261" w:history="1">
            <w:r w:rsidRPr="00B21326">
              <w:rPr>
                <w:rStyle w:val="Hipervnculo"/>
                <w:noProof/>
              </w:rPr>
              <w:t>5.</w:t>
            </w:r>
            <w:r>
              <w:rPr>
                <w:rFonts w:asciiTheme="minorHAnsi" w:eastAsiaTheme="minorEastAsia" w:hAnsiTheme="minorHAnsi"/>
                <w:noProof/>
                <w:lang w:eastAsia="es-ES"/>
              </w:rPr>
              <w:tab/>
            </w:r>
            <w:r w:rsidRPr="00B21326">
              <w:rPr>
                <w:rStyle w:val="Hipervnculo"/>
                <w:noProof/>
              </w:rPr>
              <w:t>Trabajos futuros</w:t>
            </w:r>
            <w:r>
              <w:rPr>
                <w:noProof/>
                <w:webHidden/>
              </w:rPr>
              <w:tab/>
            </w:r>
            <w:r>
              <w:rPr>
                <w:noProof/>
                <w:webHidden/>
              </w:rPr>
              <w:fldChar w:fldCharType="begin"/>
            </w:r>
            <w:r>
              <w:rPr>
                <w:noProof/>
                <w:webHidden/>
              </w:rPr>
              <w:instrText xml:space="preserve"> PAGEREF _Toc168598261 \h </w:instrText>
            </w:r>
            <w:r>
              <w:rPr>
                <w:noProof/>
                <w:webHidden/>
              </w:rPr>
            </w:r>
            <w:r>
              <w:rPr>
                <w:noProof/>
                <w:webHidden/>
              </w:rPr>
              <w:fldChar w:fldCharType="separate"/>
            </w:r>
            <w:r w:rsidR="003A730B">
              <w:rPr>
                <w:noProof/>
                <w:webHidden/>
              </w:rPr>
              <w:t>39</w:t>
            </w:r>
            <w:r>
              <w:rPr>
                <w:noProof/>
                <w:webHidden/>
              </w:rPr>
              <w:fldChar w:fldCharType="end"/>
            </w:r>
          </w:hyperlink>
        </w:p>
        <w:p w14:paraId="1856C00F" w14:textId="6B1552FE" w:rsidR="009C4250" w:rsidRDefault="009C4250">
          <w:pPr>
            <w:pStyle w:val="TDC1"/>
            <w:tabs>
              <w:tab w:val="left" w:pos="480"/>
              <w:tab w:val="right" w:leader="dot" w:pos="9061"/>
            </w:tabs>
            <w:rPr>
              <w:rFonts w:asciiTheme="minorHAnsi" w:eastAsiaTheme="minorEastAsia" w:hAnsiTheme="minorHAnsi"/>
              <w:noProof/>
              <w:lang w:eastAsia="es-ES"/>
            </w:rPr>
          </w:pPr>
          <w:hyperlink w:anchor="_Toc168598262" w:history="1">
            <w:r w:rsidRPr="00B21326">
              <w:rPr>
                <w:rStyle w:val="Hipervnculo"/>
                <w:noProof/>
              </w:rPr>
              <w:t>6.</w:t>
            </w:r>
            <w:r>
              <w:rPr>
                <w:rFonts w:asciiTheme="minorHAnsi" w:eastAsiaTheme="minorEastAsia" w:hAnsiTheme="minorHAnsi"/>
                <w:noProof/>
                <w:lang w:eastAsia="es-ES"/>
              </w:rPr>
              <w:tab/>
            </w:r>
            <w:r w:rsidRPr="00B21326">
              <w:rPr>
                <w:rStyle w:val="Hipervnculo"/>
                <w:noProof/>
              </w:rPr>
              <w:t>Conclusiones</w:t>
            </w:r>
            <w:r>
              <w:rPr>
                <w:noProof/>
                <w:webHidden/>
              </w:rPr>
              <w:tab/>
            </w:r>
            <w:r>
              <w:rPr>
                <w:noProof/>
                <w:webHidden/>
              </w:rPr>
              <w:fldChar w:fldCharType="begin"/>
            </w:r>
            <w:r>
              <w:rPr>
                <w:noProof/>
                <w:webHidden/>
              </w:rPr>
              <w:instrText xml:space="preserve"> PAGEREF _Toc168598262 \h </w:instrText>
            </w:r>
            <w:r>
              <w:rPr>
                <w:noProof/>
                <w:webHidden/>
              </w:rPr>
            </w:r>
            <w:r>
              <w:rPr>
                <w:noProof/>
                <w:webHidden/>
              </w:rPr>
              <w:fldChar w:fldCharType="separate"/>
            </w:r>
            <w:r w:rsidR="003A730B">
              <w:rPr>
                <w:noProof/>
                <w:webHidden/>
              </w:rPr>
              <w:t>40</w:t>
            </w:r>
            <w:r>
              <w:rPr>
                <w:noProof/>
                <w:webHidden/>
              </w:rPr>
              <w:fldChar w:fldCharType="end"/>
            </w:r>
          </w:hyperlink>
        </w:p>
        <w:p w14:paraId="5312CD60" w14:textId="0C5C99CC" w:rsidR="009C4250" w:rsidRDefault="009C4250">
          <w:pPr>
            <w:pStyle w:val="TDC1"/>
            <w:tabs>
              <w:tab w:val="left" w:pos="480"/>
              <w:tab w:val="right" w:leader="dot" w:pos="9061"/>
            </w:tabs>
            <w:rPr>
              <w:rFonts w:asciiTheme="minorHAnsi" w:eastAsiaTheme="minorEastAsia" w:hAnsiTheme="minorHAnsi"/>
              <w:noProof/>
              <w:lang w:eastAsia="es-ES"/>
            </w:rPr>
          </w:pPr>
          <w:hyperlink w:anchor="_Toc168598263" w:history="1">
            <w:r w:rsidRPr="00B21326">
              <w:rPr>
                <w:rStyle w:val="Hipervnculo"/>
                <w:noProof/>
              </w:rPr>
              <w:t>7.</w:t>
            </w:r>
            <w:r>
              <w:rPr>
                <w:rFonts w:asciiTheme="minorHAnsi" w:eastAsiaTheme="minorEastAsia" w:hAnsiTheme="minorHAnsi"/>
                <w:noProof/>
                <w:lang w:eastAsia="es-ES"/>
              </w:rPr>
              <w:tab/>
            </w:r>
            <w:r w:rsidRPr="00B21326">
              <w:rPr>
                <w:rStyle w:val="Hipervnculo"/>
                <w:noProof/>
              </w:rPr>
              <w:t>Bibliografía y webgrafía</w:t>
            </w:r>
            <w:r>
              <w:rPr>
                <w:noProof/>
                <w:webHidden/>
              </w:rPr>
              <w:tab/>
            </w:r>
            <w:r>
              <w:rPr>
                <w:noProof/>
                <w:webHidden/>
              </w:rPr>
              <w:fldChar w:fldCharType="begin"/>
            </w:r>
            <w:r>
              <w:rPr>
                <w:noProof/>
                <w:webHidden/>
              </w:rPr>
              <w:instrText xml:space="preserve"> PAGEREF _Toc168598263 \h </w:instrText>
            </w:r>
            <w:r>
              <w:rPr>
                <w:noProof/>
                <w:webHidden/>
              </w:rPr>
            </w:r>
            <w:r>
              <w:rPr>
                <w:noProof/>
                <w:webHidden/>
              </w:rPr>
              <w:fldChar w:fldCharType="separate"/>
            </w:r>
            <w:r w:rsidR="003A730B">
              <w:rPr>
                <w:noProof/>
                <w:webHidden/>
              </w:rPr>
              <w:t>41</w:t>
            </w:r>
            <w:r>
              <w:rPr>
                <w:noProof/>
                <w:webHidden/>
              </w:rPr>
              <w:fldChar w:fldCharType="end"/>
            </w:r>
          </w:hyperlink>
        </w:p>
        <w:p w14:paraId="135DB21F" w14:textId="20520C31" w:rsidR="009C4250" w:rsidRDefault="009C4250">
          <w:pPr>
            <w:pStyle w:val="TDC1"/>
            <w:tabs>
              <w:tab w:val="right" w:leader="dot" w:pos="9061"/>
            </w:tabs>
            <w:rPr>
              <w:rFonts w:asciiTheme="minorHAnsi" w:eastAsiaTheme="minorEastAsia" w:hAnsiTheme="minorHAnsi"/>
              <w:noProof/>
              <w:lang w:eastAsia="es-ES"/>
            </w:rPr>
          </w:pPr>
          <w:hyperlink w:anchor="_Toc168598264" w:history="1">
            <w:r w:rsidRPr="00B21326">
              <w:rPr>
                <w:rStyle w:val="Hipervnculo"/>
                <w:noProof/>
              </w:rPr>
              <w:t>Anexos:</w:t>
            </w:r>
            <w:r>
              <w:rPr>
                <w:noProof/>
                <w:webHidden/>
              </w:rPr>
              <w:tab/>
            </w:r>
            <w:r>
              <w:rPr>
                <w:noProof/>
                <w:webHidden/>
              </w:rPr>
              <w:fldChar w:fldCharType="begin"/>
            </w:r>
            <w:r>
              <w:rPr>
                <w:noProof/>
                <w:webHidden/>
              </w:rPr>
              <w:instrText xml:space="preserve"> PAGEREF _Toc168598264 \h </w:instrText>
            </w:r>
            <w:r>
              <w:rPr>
                <w:noProof/>
                <w:webHidden/>
              </w:rPr>
            </w:r>
            <w:r>
              <w:rPr>
                <w:noProof/>
                <w:webHidden/>
              </w:rPr>
              <w:fldChar w:fldCharType="separate"/>
            </w:r>
            <w:r w:rsidR="003A730B">
              <w:rPr>
                <w:noProof/>
                <w:webHidden/>
              </w:rPr>
              <w:t>43</w:t>
            </w:r>
            <w:r>
              <w:rPr>
                <w:noProof/>
                <w:webHidden/>
              </w:rPr>
              <w:fldChar w:fldCharType="end"/>
            </w:r>
          </w:hyperlink>
        </w:p>
        <w:p w14:paraId="0C87055D" w14:textId="529C3CB7" w:rsidR="009C4250" w:rsidRDefault="009C4250">
          <w:pPr>
            <w:pStyle w:val="TDC2"/>
            <w:tabs>
              <w:tab w:val="right" w:leader="dot" w:pos="9061"/>
            </w:tabs>
            <w:rPr>
              <w:rFonts w:asciiTheme="minorHAnsi" w:eastAsiaTheme="minorEastAsia" w:hAnsiTheme="minorHAnsi"/>
              <w:noProof/>
              <w:lang w:eastAsia="es-ES"/>
            </w:rPr>
          </w:pPr>
          <w:hyperlink w:anchor="_Toc168598265" w:history="1">
            <w:r w:rsidRPr="00B21326">
              <w:rPr>
                <w:rStyle w:val="Hipervnculo"/>
                <w:noProof/>
              </w:rPr>
              <w:t>Anexo Digital – GitHub</w:t>
            </w:r>
            <w:r>
              <w:rPr>
                <w:noProof/>
                <w:webHidden/>
              </w:rPr>
              <w:tab/>
            </w:r>
            <w:r>
              <w:rPr>
                <w:noProof/>
                <w:webHidden/>
              </w:rPr>
              <w:fldChar w:fldCharType="begin"/>
            </w:r>
            <w:r>
              <w:rPr>
                <w:noProof/>
                <w:webHidden/>
              </w:rPr>
              <w:instrText xml:space="preserve"> PAGEREF _Toc168598265 \h </w:instrText>
            </w:r>
            <w:r>
              <w:rPr>
                <w:noProof/>
                <w:webHidden/>
              </w:rPr>
            </w:r>
            <w:r>
              <w:rPr>
                <w:noProof/>
                <w:webHidden/>
              </w:rPr>
              <w:fldChar w:fldCharType="separate"/>
            </w:r>
            <w:r w:rsidR="003A730B">
              <w:rPr>
                <w:noProof/>
                <w:webHidden/>
              </w:rPr>
              <w:t>43</w:t>
            </w:r>
            <w:r>
              <w:rPr>
                <w:noProof/>
                <w:webHidden/>
              </w:rPr>
              <w:fldChar w:fldCharType="end"/>
            </w:r>
          </w:hyperlink>
        </w:p>
        <w:p w14:paraId="32E579CF" w14:textId="6B5ACDDD" w:rsidR="009C4250" w:rsidRDefault="009C4250">
          <w:pPr>
            <w:pStyle w:val="TDC2"/>
            <w:tabs>
              <w:tab w:val="right" w:leader="dot" w:pos="9061"/>
            </w:tabs>
            <w:rPr>
              <w:rFonts w:asciiTheme="minorHAnsi" w:eastAsiaTheme="minorEastAsia" w:hAnsiTheme="minorHAnsi"/>
              <w:noProof/>
              <w:lang w:eastAsia="es-ES"/>
            </w:rPr>
          </w:pPr>
          <w:hyperlink w:anchor="_Toc168598266" w:history="1">
            <w:r w:rsidRPr="00B21326">
              <w:rPr>
                <w:rStyle w:val="Hipervnculo"/>
                <w:noProof/>
              </w:rPr>
              <w:t>Carpeta con los ficheros de la documentación</w:t>
            </w:r>
            <w:r>
              <w:rPr>
                <w:noProof/>
                <w:webHidden/>
              </w:rPr>
              <w:tab/>
            </w:r>
            <w:r>
              <w:rPr>
                <w:noProof/>
                <w:webHidden/>
              </w:rPr>
              <w:fldChar w:fldCharType="begin"/>
            </w:r>
            <w:r>
              <w:rPr>
                <w:noProof/>
                <w:webHidden/>
              </w:rPr>
              <w:instrText xml:space="preserve"> PAGEREF _Toc168598266 \h </w:instrText>
            </w:r>
            <w:r>
              <w:rPr>
                <w:noProof/>
                <w:webHidden/>
              </w:rPr>
            </w:r>
            <w:r>
              <w:rPr>
                <w:noProof/>
                <w:webHidden/>
              </w:rPr>
              <w:fldChar w:fldCharType="separate"/>
            </w:r>
            <w:r w:rsidR="003A730B">
              <w:rPr>
                <w:noProof/>
                <w:webHidden/>
              </w:rPr>
              <w:t>43</w:t>
            </w:r>
            <w:r>
              <w:rPr>
                <w:noProof/>
                <w:webHidden/>
              </w:rPr>
              <w:fldChar w:fldCharType="end"/>
            </w:r>
          </w:hyperlink>
        </w:p>
        <w:p w14:paraId="287EB671" w14:textId="19CD4A06" w:rsidR="009C4250" w:rsidRDefault="009C4250">
          <w:pPr>
            <w:pStyle w:val="TDC3"/>
            <w:tabs>
              <w:tab w:val="right" w:leader="dot" w:pos="9061"/>
            </w:tabs>
            <w:rPr>
              <w:rFonts w:asciiTheme="minorHAnsi" w:eastAsiaTheme="minorEastAsia" w:hAnsiTheme="minorHAnsi"/>
              <w:noProof/>
              <w:lang w:eastAsia="es-ES"/>
            </w:rPr>
          </w:pPr>
          <w:hyperlink w:anchor="_Toc168598267" w:history="1">
            <w:r w:rsidRPr="00B21326">
              <w:rPr>
                <w:rStyle w:val="Hipervnculo"/>
                <w:noProof/>
              </w:rPr>
              <w:t>Memoria en formato PDF</w:t>
            </w:r>
            <w:r>
              <w:rPr>
                <w:noProof/>
                <w:webHidden/>
              </w:rPr>
              <w:tab/>
            </w:r>
            <w:r>
              <w:rPr>
                <w:noProof/>
                <w:webHidden/>
              </w:rPr>
              <w:fldChar w:fldCharType="begin"/>
            </w:r>
            <w:r>
              <w:rPr>
                <w:noProof/>
                <w:webHidden/>
              </w:rPr>
              <w:instrText xml:space="preserve"> PAGEREF _Toc168598267 \h </w:instrText>
            </w:r>
            <w:r>
              <w:rPr>
                <w:noProof/>
                <w:webHidden/>
              </w:rPr>
            </w:r>
            <w:r>
              <w:rPr>
                <w:noProof/>
                <w:webHidden/>
              </w:rPr>
              <w:fldChar w:fldCharType="separate"/>
            </w:r>
            <w:r w:rsidR="003A730B">
              <w:rPr>
                <w:noProof/>
                <w:webHidden/>
              </w:rPr>
              <w:t>43</w:t>
            </w:r>
            <w:r>
              <w:rPr>
                <w:noProof/>
                <w:webHidden/>
              </w:rPr>
              <w:fldChar w:fldCharType="end"/>
            </w:r>
          </w:hyperlink>
        </w:p>
        <w:p w14:paraId="2029E864" w14:textId="7F1025FF" w:rsidR="009C4250" w:rsidRDefault="009C4250">
          <w:pPr>
            <w:pStyle w:val="TDC3"/>
            <w:tabs>
              <w:tab w:val="right" w:leader="dot" w:pos="9061"/>
            </w:tabs>
            <w:rPr>
              <w:rFonts w:asciiTheme="minorHAnsi" w:eastAsiaTheme="minorEastAsia" w:hAnsiTheme="minorHAnsi"/>
              <w:noProof/>
              <w:lang w:eastAsia="es-ES"/>
            </w:rPr>
          </w:pPr>
          <w:hyperlink w:anchor="_Toc168598268" w:history="1">
            <w:r w:rsidRPr="00B21326">
              <w:rPr>
                <w:rStyle w:val="Hipervnculo"/>
                <w:noProof/>
              </w:rPr>
              <w:t>Instalación</w:t>
            </w:r>
            <w:r>
              <w:rPr>
                <w:noProof/>
                <w:webHidden/>
              </w:rPr>
              <w:tab/>
            </w:r>
            <w:r>
              <w:rPr>
                <w:noProof/>
                <w:webHidden/>
              </w:rPr>
              <w:fldChar w:fldCharType="begin"/>
            </w:r>
            <w:r>
              <w:rPr>
                <w:noProof/>
                <w:webHidden/>
              </w:rPr>
              <w:instrText xml:space="preserve"> PAGEREF _Toc168598268 \h </w:instrText>
            </w:r>
            <w:r>
              <w:rPr>
                <w:noProof/>
                <w:webHidden/>
              </w:rPr>
            </w:r>
            <w:r>
              <w:rPr>
                <w:noProof/>
                <w:webHidden/>
              </w:rPr>
              <w:fldChar w:fldCharType="separate"/>
            </w:r>
            <w:r w:rsidR="003A730B">
              <w:rPr>
                <w:noProof/>
                <w:webHidden/>
              </w:rPr>
              <w:t>43</w:t>
            </w:r>
            <w:r>
              <w:rPr>
                <w:noProof/>
                <w:webHidden/>
              </w:rPr>
              <w:fldChar w:fldCharType="end"/>
            </w:r>
          </w:hyperlink>
        </w:p>
        <w:p w14:paraId="02C507EB" w14:textId="60DAF413" w:rsidR="009C4250" w:rsidRDefault="009C4250">
          <w:pPr>
            <w:pStyle w:val="TDC3"/>
            <w:tabs>
              <w:tab w:val="right" w:leader="dot" w:pos="9061"/>
            </w:tabs>
            <w:rPr>
              <w:rFonts w:asciiTheme="minorHAnsi" w:eastAsiaTheme="minorEastAsia" w:hAnsiTheme="minorHAnsi"/>
              <w:noProof/>
              <w:lang w:eastAsia="es-ES"/>
            </w:rPr>
          </w:pPr>
          <w:hyperlink w:anchor="_Toc168598269" w:history="1">
            <w:r w:rsidRPr="00B21326">
              <w:rPr>
                <w:rStyle w:val="Hipervnculo"/>
                <w:noProof/>
              </w:rPr>
              <w:t>Archivo BloodStats.apk</w:t>
            </w:r>
            <w:r>
              <w:rPr>
                <w:noProof/>
                <w:webHidden/>
              </w:rPr>
              <w:tab/>
            </w:r>
            <w:r>
              <w:rPr>
                <w:noProof/>
                <w:webHidden/>
              </w:rPr>
              <w:fldChar w:fldCharType="begin"/>
            </w:r>
            <w:r>
              <w:rPr>
                <w:noProof/>
                <w:webHidden/>
              </w:rPr>
              <w:instrText xml:space="preserve"> PAGEREF _Toc168598269 \h </w:instrText>
            </w:r>
            <w:r>
              <w:rPr>
                <w:noProof/>
                <w:webHidden/>
              </w:rPr>
            </w:r>
            <w:r>
              <w:rPr>
                <w:noProof/>
                <w:webHidden/>
              </w:rPr>
              <w:fldChar w:fldCharType="separate"/>
            </w:r>
            <w:r w:rsidR="003A730B">
              <w:rPr>
                <w:noProof/>
                <w:webHidden/>
              </w:rPr>
              <w:t>43</w:t>
            </w:r>
            <w:r>
              <w:rPr>
                <w:noProof/>
                <w:webHidden/>
              </w:rPr>
              <w:fldChar w:fldCharType="end"/>
            </w:r>
          </w:hyperlink>
        </w:p>
        <w:p w14:paraId="667ECE27" w14:textId="5BCD6FB4" w:rsidR="00A24F30" w:rsidRPr="00A24F30" w:rsidRDefault="00B93DB9" w:rsidP="00F7019F">
          <w:pPr>
            <w:sectPr w:rsidR="00A24F30" w:rsidRPr="00A24F30" w:rsidSect="00CD1EF8">
              <w:pgSz w:w="11906" w:h="16838"/>
              <w:pgMar w:top="1134" w:right="1134" w:bottom="1134" w:left="1701" w:header="709" w:footer="709" w:gutter="0"/>
              <w:cols w:space="708"/>
              <w:titlePg/>
              <w:docGrid w:linePitch="360"/>
            </w:sectPr>
          </w:pPr>
          <w:r w:rsidRPr="00E95739">
            <w:fldChar w:fldCharType="end"/>
          </w:r>
        </w:p>
      </w:sdtContent>
    </w:sdt>
    <w:p w14:paraId="793C9F80" w14:textId="67910ABE" w:rsidR="001F0E89" w:rsidRDefault="001F0E89" w:rsidP="00796167">
      <w:pPr>
        <w:pStyle w:val="TtuloTDC"/>
      </w:pPr>
      <w:bookmarkStart w:id="21" w:name="_Toc164681673"/>
      <w:r w:rsidRPr="00E95739">
        <w:lastRenderedPageBreak/>
        <w:t xml:space="preserve">Tabla de </w:t>
      </w:r>
      <w:r w:rsidRPr="00801E4C">
        <w:t>ilustraciones</w:t>
      </w:r>
    </w:p>
    <w:p w14:paraId="34B57923" w14:textId="77777777" w:rsidR="002121C0" w:rsidRPr="002121C0" w:rsidRDefault="002121C0" w:rsidP="002121C0">
      <w:pPr>
        <w:rPr>
          <w:lang w:eastAsia="es-ES"/>
        </w:rPr>
      </w:pPr>
    </w:p>
    <w:p w14:paraId="44A1ED7D" w14:textId="126EA14F" w:rsidR="009C4250" w:rsidRDefault="00814C40">
      <w:pPr>
        <w:pStyle w:val="Tabladeilustraciones"/>
        <w:tabs>
          <w:tab w:val="right" w:leader="dot" w:pos="9061"/>
        </w:tabs>
        <w:rPr>
          <w:rFonts w:asciiTheme="minorHAnsi" w:eastAsiaTheme="minorEastAsia" w:hAnsiTheme="minorHAnsi"/>
          <w:noProof/>
          <w:lang w:eastAsia="es-ES"/>
        </w:rPr>
      </w:pPr>
      <w:r>
        <w:fldChar w:fldCharType="begin"/>
      </w:r>
      <w:r>
        <w:instrText xml:space="preserve"> TOC \h \z \c "Ilustración" </w:instrText>
      </w:r>
      <w:r>
        <w:fldChar w:fldCharType="separate"/>
      </w:r>
      <w:hyperlink w:anchor="_Toc168598193" w:history="1">
        <w:r w:rsidR="009C4250" w:rsidRPr="00513143">
          <w:rPr>
            <w:rStyle w:val="Hipervnculo"/>
            <w:noProof/>
          </w:rPr>
          <w:t>Figura 1 - Tabla sobre los jugadores activos mensuales en la actualidad.</w:t>
        </w:r>
        <w:r w:rsidR="009C4250">
          <w:rPr>
            <w:noProof/>
            <w:webHidden/>
          </w:rPr>
          <w:tab/>
        </w:r>
        <w:r w:rsidR="009C4250">
          <w:rPr>
            <w:noProof/>
            <w:webHidden/>
          </w:rPr>
          <w:fldChar w:fldCharType="begin"/>
        </w:r>
        <w:r w:rsidR="009C4250">
          <w:rPr>
            <w:noProof/>
            <w:webHidden/>
          </w:rPr>
          <w:instrText xml:space="preserve"> PAGEREF _Toc168598193 \h </w:instrText>
        </w:r>
        <w:r w:rsidR="009C4250">
          <w:rPr>
            <w:noProof/>
            <w:webHidden/>
          </w:rPr>
        </w:r>
        <w:r w:rsidR="009C4250">
          <w:rPr>
            <w:noProof/>
            <w:webHidden/>
          </w:rPr>
          <w:fldChar w:fldCharType="separate"/>
        </w:r>
        <w:r w:rsidR="003A730B">
          <w:rPr>
            <w:noProof/>
            <w:webHidden/>
          </w:rPr>
          <w:t>1</w:t>
        </w:r>
        <w:r w:rsidR="009C4250">
          <w:rPr>
            <w:noProof/>
            <w:webHidden/>
          </w:rPr>
          <w:fldChar w:fldCharType="end"/>
        </w:r>
      </w:hyperlink>
    </w:p>
    <w:p w14:paraId="1320B991" w14:textId="5EF35B55" w:rsidR="009C4250" w:rsidRDefault="009C4250">
      <w:pPr>
        <w:pStyle w:val="Tabladeilustraciones"/>
        <w:tabs>
          <w:tab w:val="right" w:leader="dot" w:pos="9061"/>
        </w:tabs>
        <w:rPr>
          <w:rFonts w:asciiTheme="minorHAnsi" w:eastAsiaTheme="minorEastAsia" w:hAnsiTheme="minorHAnsi"/>
          <w:noProof/>
          <w:lang w:eastAsia="es-ES"/>
        </w:rPr>
      </w:pPr>
      <w:hyperlink w:anchor="_Toc168598194" w:history="1">
        <w:r w:rsidRPr="00513143">
          <w:rPr>
            <w:rStyle w:val="Hipervnculo"/>
            <w:noProof/>
          </w:rPr>
          <w:t>Figura 2 - Diagrama de Gantt</w:t>
        </w:r>
        <w:r>
          <w:rPr>
            <w:noProof/>
            <w:webHidden/>
          </w:rPr>
          <w:tab/>
        </w:r>
        <w:r>
          <w:rPr>
            <w:noProof/>
            <w:webHidden/>
          </w:rPr>
          <w:fldChar w:fldCharType="begin"/>
        </w:r>
        <w:r>
          <w:rPr>
            <w:noProof/>
            <w:webHidden/>
          </w:rPr>
          <w:instrText xml:space="preserve"> PAGEREF _Toc168598194 \h </w:instrText>
        </w:r>
        <w:r>
          <w:rPr>
            <w:noProof/>
            <w:webHidden/>
          </w:rPr>
        </w:r>
        <w:r>
          <w:rPr>
            <w:noProof/>
            <w:webHidden/>
          </w:rPr>
          <w:fldChar w:fldCharType="separate"/>
        </w:r>
        <w:r w:rsidR="003A730B">
          <w:rPr>
            <w:noProof/>
            <w:webHidden/>
          </w:rPr>
          <w:t>2</w:t>
        </w:r>
        <w:r>
          <w:rPr>
            <w:noProof/>
            <w:webHidden/>
          </w:rPr>
          <w:fldChar w:fldCharType="end"/>
        </w:r>
      </w:hyperlink>
    </w:p>
    <w:p w14:paraId="697BAB64" w14:textId="5FD34928" w:rsidR="009C4250" w:rsidRDefault="009C4250">
      <w:pPr>
        <w:pStyle w:val="Tabladeilustraciones"/>
        <w:tabs>
          <w:tab w:val="right" w:leader="dot" w:pos="9061"/>
        </w:tabs>
        <w:rPr>
          <w:rFonts w:asciiTheme="minorHAnsi" w:eastAsiaTheme="minorEastAsia" w:hAnsiTheme="minorHAnsi"/>
          <w:noProof/>
          <w:lang w:eastAsia="es-ES"/>
        </w:rPr>
      </w:pPr>
      <w:hyperlink w:anchor="_Toc168598195" w:history="1">
        <w:r w:rsidRPr="00513143">
          <w:rPr>
            <w:rStyle w:val="Hipervnculo"/>
            <w:noProof/>
          </w:rPr>
          <w:t>Figura 3 - Logo de Android Studio</w:t>
        </w:r>
        <w:r>
          <w:rPr>
            <w:noProof/>
            <w:webHidden/>
          </w:rPr>
          <w:tab/>
        </w:r>
        <w:r>
          <w:rPr>
            <w:noProof/>
            <w:webHidden/>
          </w:rPr>
          <w:fldChar w:fldCharType="begin"/>
        </w:r>
        <w:r>
          <w:rPr>
            <w:noProof/>
            <w:webHidden/>
          </w:rPr>
          <w:instrText xml:space="preserve"> PAGEREF _Toc168598195 \h </w:instrText>
        </w:r>
        <w:r>
          <w:rPr>
            <w:noProof/>
            <w:webHidden/>
          </w:rPr>
        </w:r>
        <w:r>
          <w:rPr>
            <w:noProof/>
            <w:webHidden/>
          </w:rPr>
          <w:fldChar w:fldCharType="separate"/>
        </w:r>
        <w:r w:rsidR="003A730B">
          <w:rPr>
            <w:noProof/>
            <w:webHidden/>
          </w:rPr>
          <w:t>3</w:t>
        </w:r>
        <w:r>
          <w:rPr>
            <w:noProof/>
            <w:webHidden/>
          </w:rPr>
          <w:fldChar w:fldCharType="end"/>
        </w:r>
      </w:hyperlink>
    </w:p>
    <w:p w14:paraId="486B129D" w14:textId="6E9EADBE" w:rsidR="009C4250" w:rsidRDefault="009C4250">
      <w:pPr>
        <w:pStyle w:val="Tabladeilustraciones"/>
        <w:tabs>
          <w:tab w:val="right" w:leader="dot" w:pos="9061"/>
        </w:tabs>
        <w:rPr>
          <w:rFonts w:asciiTheme="minorHAnsi" w:eastAsiaTheme="minorEastAsia" w:hAnsiTheme="minorHAnsi"/>
          <w:noProof/>
          <w:lang w:eastAsia="es-ES"/>
        </w:rPr>
      </w:pPr>
      <w:hyperlink w:anchor="_Toc168598196" w:history="1">
        <w:r w:rsidRPr="00513143">
          <w:rPr>
            <w:rStyle w:val="Hipervnculo"/>
            <w:noProof/>
          </w:rPr>
          <w:t>Figura 4 - Logo de Jetpack Compose</w:t>
        </w:r>
        <w:r>
          <w:rPr>
            <w:noProof/>
            <w:webHidden/>
          </w:rPr>
          <w:tab/>
        </w:r>
        <w:r>
          <w:rPr>
            <w:noProof/>
            <w:webHidden/>
          </w:rPr>
          <w:fldChar w:fldCharType="begin"/>
        </w:r>
        <w:r>
          <w:rPr>
            <w:noProof/>
            <w:webHidden/>
          </w:rPr>
          <w:instrText xml:space="preserve"> PAGEREF _Toc168598196 \h </w:instrText>
        </w:r>
        <w:r>
          <w:rPr>
            <w:noProof/>
            <w:webHidden/>
          </w:rPr>
        </w:r>
        <w:r>
          <w:rPr>
            <w:noProof/>
            <w:webHidden/>
          </w:rPr>
          <w:fldChar w:fldCharType="separate"/>
        </w:r>
        <w:r w:rsidR="003A730B">
          <w:rPr>
            <w:noProof/>
            <w:webHidden/>
          </w:rPr>
          <w:t>3</w:t>
        </w:r>
        <w:r>
          <w:rPr>
            <w:noProof/>
            <w:webHidden/>
          </w:rPr>
          <w:fldChar w:fldCharType="end"/>
        </w:r>
      </w:hyperlink>
    </w:p>
    <w:p w14:paraId="4EB5F178" w14:textId="2F832569" w:rsidR="009C4250" w:rsidRDefault="009C4250">
      <w:pPr>
        <w:pStyle w:val="Tabladeilustraciones"/>
        <w:tabs>
          <w:tab w:val="right" w:leader="dot" w:pos="9061"/>
        </w:tabs>
        <w:rPr>
          <w:rFonts w:asciiTheme="minorHAnsi" w:eastAsiaTheme="minorEastAsia" w:hAnsiTheme="minorHAnsi"/>
          <w:noProof/>
          <w:lang w:eastAsia="es-ES"/>
        </w:rPr>
      </w:pPr>
      <w:hyperlink w:anchor="_Toc168598197" w:history="1">
        <w:r w:rsidRPr="00513143">
          <w:rPr>
            <w:rStyle w:val="Hipervnculo"/>
            <w:noProof/>
          </w:rPr>
          <w:t>Figura 5 - Logo de Kotlin.</w:t>
        </w:r>
        <w:r>
          <w:rPr>
            <w:noProof/>
            <w:webHidden/>
          </w:rPr>
          <w:tab/>
        </w:r>
        <w:r>
          <w:rPr>
            <w:noProof/>
            <w:webHidden/>
          </w:rPr>
          <w:fldChar w:fldCharType="begin"/>
        </w:r>
        <w:r>
          <w:rPr>
            <w:noProof/>
            <w:webHidden/>
          </w:rPr>
          <w:instrText xml:space="preserve"> PAGEREF _Toc168598197 \h </w:instrText>
        </w:r>
        <w:r>
          <w:rPr>
            <w:noProof/>
            <w:webHidden/>
          </w:rPr>
        </w:r>
        <w:r>
          <w:rPr>
            <w:noProof/>
            <w:webHidden/>
          </w:rPr>
          <w:fldChar w:fldCharType="separate"/>
        </w:r>
        <w:r w:rsidR="003A730B">
          <w:rPr>
            <w:noProof/>
            <w:webHidden/>
          </w:rPr>
          <w:t>4</w:t>
        </w:r>
        <w:r>
          <w:rPr>
            <w:noProof/>
            <w:webHidden/>
          </w:rPr>
          <w:fldChar w:fldCharType="end"/>
        </w:r>
      </w:hyperlink>
    </w:p>
    <w:p w14:paraId="34FD59AB" w14:textId="69EE11E7" w:rsidR="009C4250" w:rsidRDefault="009C4250">
      <w:pPr>
        <w:pStyle w:val="Tabladeilustraciones"/>
        <w:tabs>
          <w:tab w:val="right" w:leader="dot" w:pos="9061"/>
        </w:tabs>
        <w:rPr>
          <w:rFonts w:asciiTheme="minorHAnsi" w:eastAsiaTheme="minorEastAsia" w:hAnsiTheme="minorHAnsi"/>
          <w:noProof/>
          <w:lang w:eastAsia="es-ES"/>
        </w:rPr>
      </w:pPr>
      <w:hyperlink w:anchor="_Toc168598198" w:history="1">
        <w:r w:rsidRPr="00513143">
          <w:rPr>
            <w:rStyle w:val="Hipervnculo"/>
            <w:noProof/>
          </w:rPr>
          <w:t>Figura 6 - Logo de GitHub</w:t>
        </w:r>
        <w:r>
          <w:rPr>
            <w:noProof/>
            <w:webHidden/>
          </w:rPr>
          <w:tab/>
        </w:r>
        <w:r>
          <w:rPr>
            <w:noProof/>
            <w:webHidden/>
          </w:rPr>
          <w:fldChar w:fldCharType="begin"/>
        </w:r>
        <w:r>
          <w:rPr>
            <w:noProof/>
            <w:webHidden/>
          </w:rPr>
          <w:instrText xml:space="preserve"> PAGEREF _Toc168598198 \h </w:instrText>
        </w:r>
        <w:r>
          <w:rPr>
            <w:noProof/>
            <w:webHidden/>
          </w:rPr>
        </w:r>
        <w:r>
          <w:rPr>
            <w:noProof/>
            <w:webHidden/>
          </w:rPr>
          <w:fldChar w:fldCharType="separate"/>
        </w:r>
        <w:r w:rsidR="003A730B">
          <w:rPr>
            <w:noProof/>
            <w:webHidden/>
          </w:rPr>
          <w:t>4</w:t>
        </w:r>
        <w:r>
          <w:rPr>
            <w:noProof/>
            <w:webHidden/>
          </w:rPr>
          <w:fldChar w:fldCharType="end"/>
        </w:r>
      </w:hyperlink>
    </w:p>
    <w:p w14:paraId="7665BD20" w14:textId="28F42553" w:rsidR="009C4250" w:rsidRDefault="009C4250">
      <w:pPr>
        <w:pStyle w:val="Tabladeilustraciones"/>
        <w:tabs>
          <w:tab w:val="right" w:leader="dot" w:pos="9061"/>
        </w:tabs>
        <w:rPr>
          <w:rFonts w:asciiTheme="minorHAnsi" w:eastAsiaTheme="minorEastAsia" w:hAnsiTheme="minorHAnsi"/>
          <w:noProof/>
          <w:lang w:eastAsia="es-ES"/>
        </w:rPr>
      </w:pPr>
      <w:hyperlink w:anchor="_Toc168598199" w:history="1">
        <w:r w:rsidRPr="00513143">
          <w:rPr>
            <w:rStyle w:val="Hipervnculo"/>
            <w:noProof/>
          </w:rPr>
          <w:t>Figura 7 - Logo de SQLite</w:t>
        </w:r>
        <w:r>
          <w:rPr>
            <w:noProof/>
            <w:webHidden/>
          </w:rPr>
          <w:tab/>
        </w:r>
        <w:r>
          <w:rPr>
            <w:noProof/>
            <w:webHidden/>
          </w:rPr>
          <w:fldChar w:fldCharType="begin"/>
        </w:r>
        <w:r>
          <w:rPr>
            <w:noProof/>
            <w:webHidden/>
          </w:rPr>
          <w:instrText xml:space="preserve"> PAGEREF _Toc168598199 \h </w:instrText>
        </w:r>
        <w:r>
          <w:rPr>
            <w:noProof/>
            <w:webHidden/>
          </w:rPr>
        </w:r>
        <w:r>
          <w:rPr>
            <w:noProof/>
            <w:webHidden/>
          </w:rPr>
          <w:fldChar w:fldCharType="separate"/>
        </w:r>
        <w:r w:rsidR="003A730B">
          <w:rPr>
            <w:noProof/>
            <w:webHidden/>
          </w:rPr>
          <w:t>5</w:t>
        </w:r>
        <w:r>
          <w:rPr>
            <w:noProof/>
            <w:webHidden/>
          </w:rPr>
          <w:fldChar w:fldCharType="end"/>
        </w:r>
      </w:hyperlink>
    </w:p>
    <w:p w14:paraId="381563D2" w14:textId="34ED02F3" w:rsidR="009C4250" w:rsidRDefault="009C4250">
      <w:pPr>
        <w:pStyle w:val="Tabladeilustraciones"/>
        <w:tabs>
          <w:tab w:val="right" w:leader="dot" w:pos="9061"/>
        </w:tabs>
        <w:rPr>
          <w:rFonts w:asciiTheme="minorHAnsi" w:eastAsiaTheme="minorEastAsia" w:hAnsiTheme="minorHAnsi"/>
          <w:noProof/>
          <w:lang w:eastAsia="es-ES"/>
        </w:rPr>
      </w:pPr>
      <w:hyperlink w:anchor="_Toc168598200" w:history="1">
        <w:r w:rsidRPr="00513143">
          <w:rPr>
            <w:rStyle w:val="Hipervnculo"/>
            <w:noProof/>
          </w:rPr>
          <w:t>Figura 8 - Logo de Microsoft Office Word</w:t>
        </w:r>
        <w:r>
          <w:rPr>
            <w:noProof/>
            <w:webHidden/>
          </w:rPr>
          <w:tab/>
        </w:r>
        <w:r>
          <w:rPr>
            <w:noProof/>
            <w:webHidden/>
          </w:rPr>
          <w:fldChar w:fldCharType="begin"/>
        </w:r>
        <w:r>
          <w:rPr>
            <w:noProof/>
            <w:webHidden/>
          </w:rPr>
          <w:instrText xml:space="preserve"> PAGEREF _Toc168598200 \h </w:instrText>
        </w:r>
        <w:r>
          <w:rPr>
            <w:noProof/>
            <w:webHidden/>
          </w:rPr>
        </w:r>
        <w:r>
          <w:rPr>
            <w:noProof/>
            <w:webHidden/>
          </w:rPr>
          <w:fldChar w:fldCharType="separate"/>
        </w:r>
        <w:r w:rsidR="003A730B">
          <w:rPr>
            <w:noProof/>
            <w:webHidden/>
          </w:rPr>
          <w:t>5</w:t>
        </w:r>
        <w:r>
          <w:rPr>
            <w:noProof/>
            <w:webHidden/>
          </w:rPr>
          <w:fldChar w:fldCharType="end"/>
        </w:r>
      </w:hyperlink>
    </w:p>
    <w:p w14:paraId="27A3380C" w14:textId="4F74FB0A" w:rsidR="009C4250" w:rsidRDefault="009C4250">
      <w:pPr>
        <w:pStyle w:val="Tabladeilustraciones"/>
        <w:tabs>
          <w:tab w:val="right" w:leader="dot" w:pos="9061"/>
        </w:tabs>
        <w:rPr>
          <w:rFonts w:asciiTheme="minorHAnsi" w:eastAsiaTheme="minorEastAsia" w:hAnsiTheme="minorHAnsi"/>
          <w:noProof/>
          <w:lang w:eastAsia="es-ES"/>
        </w:rPr>
      </w:pPr>
      <w:hyperlink w:anchor="_Toc168598201" w:history="1">
        <w:r w:rsidRPr="00513143">
          <w:rPr>
            <w:rStyle w:val="Hipervnculo"/>
            <w:noProof/>
          </w:rPr>
          <w:t>Figura 9 - Logo de draw.io</w:t>
        </w:r>
        <w:r>
          <w:rPr>
            <w:noProof/>
            <w:webHidden/>
          </w:rPr>
          <w:tab/>
        </w:r>
        <w:r>
          <w:rPr>
            <w:noProof/>
            <w:webHidden/>
          </w:rPr>
          <w:fldChar w:fldCharType="begin"/>
        </w:r>
        <w:r>
          <w:rPr>
            <w:noProof/>
            <w:webHidden/>
          </w:rPr>
          <w:instrText xml:space="preserve"> PAGEREF _Toc168598201 \h </w:instrText>
        </w:r>
        <w:r>
          <w:rPr>
            <w:noProof/>
            <w:webHidden/>
          </w:rPr>
        </w:r>
        <w:r>
          <w:rPr>
            <w:noProof/>
            <w:webHidden/>
          </w:rPr>
          <w:fldChar w:fldCharType="separate"/>
        </w:r>
        <w:r w:rsidR="003A730B">
          <w:rPr>
            <w:noProof/>
            <w:webHidden/>
          </w:rPr>
          <w:t>6</w:t>
        </w:r>
        <w:r>
          <w:rPr>
            <w:noProof/>
            <w:webHidden/>
          </w:rPr>
          <w:fldChar w:fldCharType="end"/>
        </w:r>
      </w:hyperlink>
    </w:p>
    <w:p w14:paraId="3BA9E626" w14:textId="17514902" w:rsidR="009C4250" w:rsidRDefault="009C4250">
      <w:pPr>
        <w:pStyle w:val="Tabladeilustraciones"/>
        <w:tabs>
          <w:tab w:val="right" w:leader="dot" w:pos="9061"/>
        </w:tabs>
        <w:rPr>
          <w:rFonts w:asciiTheme="minorHAnsi" w:eastAsiaTheme="minorEastAsia" w:hAnsiTheme="minorHAnsi"/>
          <w:noProof/>
          <w:lang w:eastAsia="es-ES"/>
        </w:rPr>
      </w:pPr>
      <w:hyperlink w:anchor="_Toc168598202" w:history="1">
        <w:r w:rsidRPr="00513143">
          <w:rPr>
            <w:rStyle w:val="Hipervnculo"/>
            <w:noProof/>
          </w:rPr>
          <w:t>Figura 10 - Logo de Excalidraw</w:t>
        </w:r>
        <w:r>
          <w:rPr>
            <w:noProof/>
            <w:webHidden/>
          </w:rPr>
          <w:tab/>
        </w:r>
        <w:r>
          <w:rPr>
            <w:noProof/>
            <w:webHidden/>
          </w:rPr>
          <w:fldChar w:fldCharType="begin"/>
        </w:r>
        <w:r>
          <w:rPr>
            <w:noProof/>
            <w:webHidden/>
          </w:rPr>
          <w:instrText xml:space="preserve"> PAGEREF _Toc168598202 \h </w:instrText>
        </w:r>
        <w:r>
          <w:rPr>
            <w:noProof/>
            <w:webHidden/>
          </w:rPr>
        </w:r>
        <w:r>
          <w:rPr>
            <w:noProof/>
            <w:webHidden/>
          </w:rPr>
          <w:fldChar w:fldCharType="separate"/>
        </w:r>
        <w:r w:rsidR="003A730B">
          <w:rPr>
            <w:noProof/>
            <w:webHidden/>
          </w:rPr>
          <w:t>6</w:t>
        </w:r>
        <w:r>
          <w:rPr>
            <w:noProof/>
            <w:webHidden/>
          </w:rPr>
          <w:fldChar w:fldCharType="end"/>
        </w:r>
      </w:hyperlink>
    </w:p>
    <w:p w14:paraId="7FEF05B6" w14:textId="28818B2A" w:rsidR="009C4250" w:rsidRDefault="009C4250">
      <w:pPr>
        <w:pStyle w:val="Tabladeilustraciones"/>
        <w:tabs>
          <w:tab w:val="right" w:leader="dot" w:pos="9061"/>
        </w:tabs>
        <w:rPr>
          <w:rFonts w:asciiTheme="minorHAnsi" w:eastAsiaTheme="minorEastAsia" w:hAnsiTheme="minorHAnsi"/>
          <w:noProof/>
          <w:lang w:eastAsia="es-ES"/>
        </w:rPr>
      </w:pPr>
      <w:hyperlink w:anchor="_Toc168598203" w:history="1">
        <w:r w:rsidRPr="00513143">
          <w:rPr>
            <w:rStyle w:val="Hipervnculo"/>
            <w:noProof/>
            <w:lang w:val="en-US"/>
          </w:rPr>
          <w:t>Figura 11 - Logo Material Theme Builder</w:t>
        </w:r>
        <w:r>
          <w:rPr>
            <w:noProof/>
            <w:webHidden/>
          </w:rPr>
          <w:tab/>
        </w:r>
        <w:r>
          <w:rPr>
            <w:noProof/>
            <w:webHidden/>
          </w:rPr>
          <w:fldChar w:fldCharType="begin"/>
        </w:r>
        <w:r>
          <w:rPr>
            <w:noProof/>
            <w:webHidden/>
          </w:rPr>
          <w:instrText xml:space="preserve"> PAGEREF _Toc168598203 \h </w:instrText>
        </w:r>
        <w:r>
          <w:rPr>
            <w:noProof/>
            <w:webHidden/>
          </w:rPr>
        </w:r>
        <w:r>
          <w:rPr>
            <w:noProof/>
            <w:webHidden/>
          </w:rPr>
          <w:fldChar w:fldCharType="separate"/>
        </w:r>
        <w:r w:rsidR="003A730B">
          <w:rPr>
            <w:noProof/>
            <w:webHidden/>
          </w:rPr>
          <w:t>6</w:t>
        </w:r>
        <w:r>
          <w:rPr>
            <w:noProof/>
            <w:webHidden/>
          </w:rPr>
          <w:fldChar w:fldCharType="end"/>
        </w:r>
      </w:hyperlink>
    </w:p>
    <w:p w14:paraId="0FBB0304" w14:textId="6B79CB8D" w:rsidR="009C4250" w:rsidRDefault="009C4250">
      <w:pPr>
        <w:pStyle w:val="Tabladeilustraciones"/>
        <w:tabs>
          <w:tab w:val="right" w:leader="dot" w:pos="9061"/>
        </w:tabs>
        <w:rPr>
          <w:rFonts w:asciiTheme="minorHAnsi" w:eastAsiaTheme="minorEastAsia" w:hAnsiTheme="minorHAnsi"/>
          <w:noProof/>
          <w:lang w:eastAsia="es-ES"/>
        </w:rPr>
      </w:pPr>
      <w:hyperlink w:anchor="_Toc168598204" w:history="1">
        <w:r w:rsidRPr="00513143">
          <w:rPr>
            <w:rStyle w:val="Hipervnculo"/>
            <w:noProof/>
          </w:rPr>
          <w:t>Figura 12 - Logo de Retrofit</w:t>
        </w:r>
        <w:r>
          <w:rPr>
            <w:noProof/>
            <w:webHidden/>
          </w:rPr>
          <w:tab/>
        </w:r>
        <w:r>
          <w:rPr>
            <w:noProof/>
            <w:webHidden/>
          </w:rPr>
          <w:fldChar w:fldCharType="begin"/>
        </w:r>
        <w:r>
          <w:rPr>
            <w:noProof/>
            <w:webHidden/>
          </w:rPr>
          <w:instrText xml:space="preserve"> PAGEREF _Toc168598204 \h </w:instrText>
        </w:r>
        <w:r>
          <w:rPr>
            <w:noProof/>
            <w:webHidden/>
          </w:rPr>
        </w:r>
        <w:r>
          <w:rPr>
            <w:noProof/>
            <w:webHidden/>
          </w:rPr>
          <w:fldChar w:fldCharType="separate"/>
        </w:r>
        <w:r w:rsidR="003A730B">
          <w:rPr>
            <w:noProof/>
            <w:webHidden/>
          </w:rPr>
          <w:t>7</w:t>
        </w:r>
        <w:r>
          <w:rPr>
            <w:noProof/>
            <w:webHidden/>
          </w:rPr>
          <w:fldChar w:fldCharType="end"/>
        </w:r>
      </w:hyperlink>
    </w:p>
    <w:p w14:paraId="146F7983" w14:textId="4564FB55" w:rsidR="009C4250" w:rsidRDefault="009C4250">
      <w:pPr>
        <w:pStyle w:val="Tabladeilustraciones"/>
        <w:tabs>
          <w:tab w:val="right" w:leader="dot" w:pos="9061"/>
        </w:tabs>
        <w:rPr>
          <w:rFonts w:asciiTheme="minorHAnsi" w:eastAsiaTheme="minorEastAsia" w:hAnsiTheme="minorHAnsi"/>
          <w:noProof/>
          <w:lang w:eastAsia="es-ES"/>
        </w:rPr>
      </w:pPr>
      <w:hyperlink w:anchor="_Toc168598205" w:history="1">
        <w:r w:rsidRPr="00513143">
          <w:rPr>
            <w:rStyle w:val="Hipervnculo"/>
            <w:noProof/>
          </w:rPr>
          <w:t>Figura 13 - Logo de Firebase</w:t>
        </w:r>
        <w:r>
          <w:rPr>
            <w:noProof/>
            <w:webHidden/>
          </w:rPr>
          <w:tab/>
        </w:r>
        <w:r>
          <w:rPr>
            <w:noProof/>
            <w:webHidden/>
          </w:rPr>
          <w:fldChar w:fldCharType="begin"/>
        </w:r>
        <w:r>
          <w:rPr>
            <w:noProof/>
            <w:webHidden/>
          </w:rPr>
          <w:instrText xml:space="preserve"> PAGEREF _Toc168598205 \h </w:instrText>
        </w:r>
        <w:r>
          <w:rPr>
            <w:noProof/>
            <w:webHidden/>
          </w:rPr>
        </w:r>
        <w:r>
          <w:rPr>
            <w:noProof/>
            <w:webHidden/>
          </w:rPr>
          <w:fldChar w:fldCharType="separate"/>
        </w:r>
        <w:r w:rsidR="003A730B">
          <w:rPr>
            <w:noProof/>
            <w:webHidden/>
          </w:rPr>
          <w:t>7</w:t>
        </w:r>
        <w:r>
          <w:rPr>
            <w:noProof/>
            <w:webHidden/>
          </w:rPr>
          <w:fldChar w:fldCharType="end"/>
        </w:r>
      </w:hyperlink>
    </w:p>
    <w:p w14:paraId="13954DE4" w14:textId="10583E1C" w:rsidR="009C4250" w:rsidRDefault="009C4250">
      <w:pPr>
        <w:pStyle w:val="Tabladeilustraciones"/>
        <w:tabs>
          <w:tab w:val="right" w:leader="dot" w:pos="9061"/>
        </w:tabs>
        <w:rPr>
          <w:rFonts w:asciiTheme="minorHAnsi" w:eastAsiaTheme="minorEastAsia" w:hAnsiTheme="minorHAnsi"/>
          <w:noProof/>
          <w:lang w:eastAsia="es-ES"/>
        </w:rPr>
      </w:pPr>
      <w:hyperlink w:anchor="_Toc168598206" w:history="1">
        <w:r w:rsidRPr="00513143">
          <w:rPr>
            <w:rStyle w:val="Hipervnculo"/>
            <w:noProof/>
          </w:rPr>
          <w:t>Figura 14 - Diagrama Entidad - Relación</w:t>
        </w:r>
        <w:r>
          <w:rPr>
            <w:noProof/>
            <w:webHidden/>
          </w:rPr>
          <w:tab/>
        </w:r>
        <w:r>
          <w:rPr>
            <w:noProof/>
            <w:webHidden/>
          </w:rPr>
          <w:fldChar w:fldCharType="begin"/>
        </w:r>
        <w:r>
          <w:rPr>
            <w:noProof/>
            <w:webHidden/>
          </w:rPr>
          <w:instrText xml:space="preserve"> PAGEREF _Toc168598206 \h </w:instrText>
        </w:r>
        <w:r>
          <w:rPr>
            <w:noProof/>
            <w:webHidden/>
          </w:rPr>
        </w:r>
        <w:r>
          <w:rPr>
            <w:noProof/>
            <w:webHidden/>
          </w:rPr>
          <w:fldChar w:fldCharType="separate"/>
        </w:r>
        <w:r w:rsidR="003A730B">
          <w:rPr>
            <w:noProof/>
            <w:webHidden/>
          </w:rPr>
          <w:t>17</w:t>
        </w:r>
        <w:r>
          <w:rPr>
            <w:noProof/>
            <w:webHidden/>
          </w:rPr>
          <w:fldChar w:fldCharType="end"/>
        </w:r>
      </w:hyperlink>
    </w:p>
    <w:p w14:paraId="61D9D940" w14:textId="32778CE5" w:rsidR="009C4250" w:rsidRDefault="009C4250">
      <w:pPr>
        <w:pStyle w:val="Tabladeilustraciones"/>
        <w:tabs>
          <w:tab w:val="right" w:leader="dot" w:pos="9061"/>
        </w:tabs>
        <w:rPr>
          <w:rFonts w:asciiTheme="minorHAnsi" w:eastAsiaTheme="minorEastAsia" w:hAnsiTheme="minorHAnsi"/>
          <w:noProof/>
          <w:lang w:eastAsia="es-ES"/>
        </w:rPr>
      </w:pPr>
      <w:hyperlink w:anchor="_Toc168598207" w:history="1">
        <w:r w:rsidRPr="00513143">
          <w:rPr>
            <w:rStyle w:val="Hipervnculo"/>
            <w:noProof/>
          </w:rPr>
          <w:t>Figura 15 - Diagrama UML de los Casos de Uso</w:t>
        </w:r>
        <w:r>
          <w:rPr>
            <w:noProof/>
            <w:webHidden/>
          </w:rPr>
          <w:tab/>
        </w:r>
        <w:r>
          <w:rPr>
            <w:noProof/>
            <w:webHidden/>
          </w:rPr>
          <w:fldChar w:fldCharType="begin"/>
        </w:r>
        <w:r>
          <w:rPr>
            <w:noProof/>
            <w:webHidden/>
          </w:rPr>
          <w:instrText xml:space="preserve"> PAGEREF _Toc168598207 \h </w:instrText>
        </w:r>
        <w:r>
          <w:rPr>
            <w:noProof/>
            <w:webHidden/>
          </w:rPr>
        </w:r>
        <w:r>
          <w:rPr>
            <w:noProof/>
            <w:webHidden/>
          </w:rPr>
          <w:fldChar w:fldCharType="separate"/>
        </w:r>
        <w:r w:rsidR="003A730B">
          <w:rPr>
            <w:noProof/>
            <w:webHidden/>
          </w:rPr>
          <w:t>18</w:t>
        </w:r>
        <w:r>
          <w:rPr>
            <w:noProof/>
            <w:webHidden/>
          </w:rPr>
          <w:fldChar w:fldCharType="end"/>
        </w:r>
      </w:hyperlink>
    </w:p>
    <w:p w14:paraId="7D7059A4" w14:textId="51E56E6A" w:rsidR="009C4250" w:rsidRDefault="009C4250">
      <w:pPr>
        <w:pStyle w:val="Tabladeilustraciones"/>
        <w:tabs>
          <w:tab w:val="right" w:leader="dot" w:pos="9061"/>
        </w:tabs>
        <w:rPr>
          <w:rFonts w:asciiTheme="minorHAnsi" w:eastAsiaTheme="minorEastAsia" w:hAnsiTheme="minorHAnsi"/>
          <w:noProof/>
          <w:lang w:eastAsia="es-ES"/>
        </w:rPr>
      </w:pPr>
      <w:hyperlink w:anchor="_Toc168598208" w:history="1">
        <w:r w:rsidRPr="00513143">
          <w:rPr>
            <w:rStyle w:val="Hipervnculo"/>
            <w:noProof/>
          </w:rPr>
          <w:t>Figura 16 - Pantalla splash donde se muestra el logo de la aplicación</w:t>
        </w:r>
        <w:r>
          <w:rPr>
            <w:noProof/>
            <w:webHidden/>
          </w:rPr>
          <w:tab/>
        </w:r>
        <w:r>
          <w:rPr>
            <w:noProof/>
            <w:webHidden/>
          </w:rPr>
          <w:fldChar w:fldCharType="begin"/>
        </w:r>
        <w:r>
          <w:rPr>
            <w:noProof/>
            <w:webHidden/>
          </w:rPr>
          <w:instrText xml:space="preserve"> PAGEREF _Toc168598208 \h </w:instrText>
        </w:r>
        <w:r>
          <w:rPr>
            <w:noProof/>
            <w:webHidden/>
          </w:rPr>
        </w:r>
        <w:r>
          <w:rPr>
            <w:noProof/>
            <w:webHidden/>
          </w:rPr>
          <w:fldChar w:fldCharType="separate"/>
        </w:r>
        <w:r w:rsidR="003A730B">
          <w:rPr>
            <w:noProof/>
            <w:webHidden/>
          </w:rPr>
          <w:t>19</w:t>
        </w:r>
        <w:r>
          <w:rPr>
            <w:noProof/>
            <w:webHidden/>
          </w:rPr>
          <w:fldChar w:fldCharType="end"/>
        </w:r>
      </w:hyperlink>
    </w:p>
    <w:p w14:paraId="5A2BF046" w14:textId="79EB7094" w:rsidR="009C4250" w:rsidRDefault="009C4250">
      <w:pPr>
        <w:pStyle w:val="Tabladeilustraciones"/>
        <w:tabs>
          <w:tab w:val="right" w:leader="dot" w:pos="9061"/>
        </w:tabs>
        <w:rPr>
          <w:rFonts w:asciiTheme="minorHAnsi" w:eastAsiaTheme="minorEastAsia" w:hAnsiTheme="minorHAnsi"/>
          <w:noProof/>
          <w:lang w:eastAsia="es-ES"/>
        </w:rPr>
      </w:pPr>
      <w:hyperlink w:anchor="_Toc168598209" w:history="1">
        <w:r w:rsidRPr="00513143">
          <w:rPr>
            <w:rStyle w:val="Hipervnculo"/>
            <w:noProof/>
          </w:rPr>
          <w:t>Figura 17 - Pantalla de registro o inicio de sesión</w:t>
        </w:r>
        <w:r>
          <w:rPr>
            <w:noProof/>
            <w:webHidden/>
          </w:rPr>
          <w:tab/>
        </w:r>
        <w:r>
          <w:rPr>
            <w:noProof/>
            <w:webHidden/>
          </w:rPr>
          <w:fldChar w:fldCharType="begin"/>
        </w:r>
        <w:r>
          <w:rPr>
            <w:noProof/>
            <w:webHidden/>
          </w:rPr>
          <w:instrText xml:space="preserve"> PAGEREF _Toc168598209 \h </w:instrText>
        </w:r>
        <w:r>
          <w:rPr>
            <w:noProof/>
            <w:webHidden/>
          </w:rPr>
        </w:r>
        <w:r>
          <w:rPr>
            <w:noProof/>
            <w:webHidden/>
          </w:rPr>
          <w:fldChar w:fldCharType="separate"/>
        </w:r>
        <w:r w:rsidR="003A730B">
          <w:rPr>
            <w:noProof/>
            <w:webHidden/>
          </w:rPr>
          <w:t>19</w:t>
        </w:r>
        <w:r>
          <w:rPr>
            <w:noProof/>
            <w:webHidden/>
          </w:rPr>
          <w:fldChar w:fldCharType="end"/>
        </w:r>
      </w:hyperlink>
    </w:p>
    <w:p w14:paraId="62AD8578" w14:textId="4A15B192" w:rsidR="009C4250" w:rsidRDefault="009C4250">
      <w:pPr>
        <w:pStyle w:val="Tabladeilustraciones"/>
        <w:tabs>
          <w:tab w:val="right" w:leader="dot" w:pos="9061"/>
        </w:tabs>
        <w:rPr>
          <w:rFonts w:asciiTheme="minorHAnsi" w:eastAsiaTheme="minorEastAsia" w:hAnsiTheme="minorHAnsi"/>
          <w:noProof/>
          <w:lang w:eastAsia="es-ES"/>
        </w:rPr>
      </w:pPr>
      <w:hyperlink w:anchor="_Toc168598210" w:history="1">
        <w:r w:rsidRPr="00513143">
          <w:rPr>
            <w:rStyle w:val="Hipervnculo"/>
            <w:noProof/>
          </w:rPr>
          <w:t>Figura 18 - Pantalla para buscar personajes</w:t>
        </w:r>
        <w:r>
          <w:rPr>
            <w:noProof/>
            <w:webHidden/>
          </w:rPr>
          <w:tab/>
        </w:r>
        <w:r>
          <w:rPr>
            <w:noProof/>
            <w:webHidden/>
          </w:rPr>
          <w:fldChar w:fldCharType="begin"/>
        </w:r>
        <w:r>
          <w:rPr>
            <w:noProof/>
            <w:webHidden/>
          </w:rPr>
          <w:instrText xml:space="preserve"> PAGEREF _Toc168598210 \h </w:instrText>
        </w:r>
        <w:r>
          <w:rPr>
            <w:noProof/>
            <w:webHidden/>
          </w:rPr>
        </w:r>
        <w:r>
          <w:rPr>
            <w:noProof/>
            <w:webHidden/>
          </w:rPr>
          <w:fldChar w:fldCharType="separate"/>
        </w:r>
        <w:r w:rsidR="003A730B">
          <w:rPr>
            <w:noProof/>
            <w:webHidden/>
          </w:rPr>
          <w:t>20</w:t>
        </w:r>
        <w:r>
          <w:rPr>
            <w:noProof/>
            <w:webHidden/>
          </w:rPr>
          <w:fldChar w:fldCharType="end"/>
        </w:r>
      </w:hyperlink>
    </w:p>
    <w:p w14:paraId="35E636D8" w14:textId="59F24D5E" w:rsidR="009C4250" w:rsidRDefault="009C4250">
      <w:pPr>
        <w:pStyle w:val="Tabladeilustraciones"/>
        <w:tabs>
          <w:tab w:val="right" w:leader="dot" w:pos="9061"/>
        </w:tabs>
        <w:rPr>
          <w:rFonts w:asciiTheme="minorHAnsi" w:eastAsiaTheme="minorEastAsia" w:hAnsiTheme="minorHAnsi"/>
          <w:noProof/>
          <w:lang w:eastAsia="es-ES"/>
        </w:rPr>
      </w:pPr>
      <w:hyperlink w:anchor="_Toc168598211" w:history="1">
        <w:r w:rsidRPr="00513143">
          <w:rPr>
            <w:rStyle w:val="Hipervnculo"/>
            <w:noProof/>
          </w:rPr>
          <w:t>Figura 19 - Pantalla donde se muestra el equipamiento de un personaje</w:t>
        </w:r>
        <w:r>
          <w:rPr>
            <w:noProof/>
            <w:webHidden/>
          </w:rPr>
          <w:tab/>
        </w:r>
        <w:r>
          <w:rPr>
            <w:noProof/>
            <w:webHidden/>
          </w:rPr>
          <w:fldChar w:fldCharType="begin"/>
        </w:r>
        <w:r>
          <w:rPr>
            <w:noProof/>
            <w:webHidden/>
          </w:rPr>
          <w:instrText xml:space="preserve"> PAGEREF _Toc168598211 \h </w:instrText>
        </w:r>
        <w:r>
          <w:rPr>
            <w:noProof/>
            <w:webHidden/>
          </w:rPr>
        </w:r>
        <w:r>
          <w:rPr>
            <w:noProof/>
            <w:webHidden/>
          </w:rPr>
          <w:fldChar w:fldCharType="separate"/>
        </w:r>
        <w:r w:rsidR="003A730B">
          <w:rPr>
            <w:noProof/>
            <w:webHidden/>
          </w:rPr>
          <w:t>20</w:t>
        </w:r>
        <w:r>
          <w:rPr>
            <w:noProof/>
            <w:webHidden/>
          </w:rPr>
          <w:fldChar w:fldCharType="end"/>
        </w:r>
      </w:hyperlink>
    </w:p>
    <w:p w14:paraId="5BD2C5AC" w14:textId="6CB1B3DC" w:rsidR="009C4250" w:rsidRDefault="009C4250">
      <w:pPr>
        <w:pStyle w:val="Tabladeilustraciones"/>
        <w:tabs>
          <w:tab w:val="right" w:leader="dot" w:pos="9061"/>
        </w:tabs>
        <w:rPr>
          <w:rFonts w:asciiTheme="minorHAnsi" w:eastAsiaTheme="minorEastAsia" w:hAnsiTheme="minorHAnsi"/>
          <w:noProof/>
          <w:lang w:eastAsia="es-ES"/>
        </w:rPr>
      </w:pPr>
      <w:hyperlink w:anchor="_Toc168598212" w:history="1">
        <w:r w:rsidRPr="00513143">
          <w:rPr>
            <w:rStyle w:val="Hipervnculo"/>
            <w:noProof/>
          </w:rPr>
          <w:t>Figura 20 - Pantalla donde se muestran los atributos principales del personaje buscado</w:t>
        </w:r>
        <w:r>
          <w:rPr>
            <w:noProof/>
            <w:webHidden/>
          </w:rPr>
          <w:tab/>
        </w:r>
        <w:r>
          <w:rPr>
            <w:noProof/>
            <w:webHidden/>
          </w:rPr>
          <w:fldChar w:fldCharType="begin"/>
        </w:r>
        <w:r>
          <w:rPr>
            <w:noProof/>
            <w:webHidden/>
          </w:rPr>
          <w:instrText xml:space="preserve"> PAGEREF _Toc168598212 \h </w:instrText>
        </w:r>
        <w:r>
          <w:rPr>
            <w:noProof/>
            <w:webHidden/>
          </w:rPr>
        </w:r>
        <w:r>
          <w:rPr>
            <w:noProof/>
            <w:webHidden/>
          </w:rPr>
          <w:fldChar w:fldCharType="separate"/>
        </w:r>
        <w:r w:rsidR="003A730B">
          <w:rPr>
            <w:noProof/>
            <w:webHidden/>
          </w:rPr>
          <w:t>21</w:t>
        </w:r>
        <w:r>
          <w:rPr>
            <w:noProof/>
            <w:webHidden/>
          </w:rPr>
          <w:fldChar w:fldCharType="end"/>
        </w:r>
      </w:hyperlink>
    </w:p>
    <w:p w14:paraId="3FF64315" w14:textId="5F840B83" w:rsidR="009C4250" w:rsidRDefault="009C4250">
      <w:pPr>
        <w:pStyle w:val="Tabladeilustraciones"/>
        <w:tabs>
          <w:tab w:val="right" w:leader="dot" w:pos="9061"/>
        </w:tabs>
        <w:rPr>
          <w:rFonts w:asciiTheme="minorHAnsi" w:eastAsiaTheme="minorEastAsia" w:hAnsiTheme="minorHAnsi"/>
          <w:noProof/>
          <w:lang w:eastAsia="es-ES"/>
        </w:rPr>
      </w:pPr>
      <w:hyperlink w:anchor="_Toc168598213" w:history="1">
        <w:r w:rsidRPr="00513143">
          <w:rPr>
            <w:rStyle w:val="Hipervnculo"/>
            <w:noProof/>
          </w:rPr>
          <w:t>Figura 21 - Pantalla donde se muestra la facción y los miembros del clan del personaje buscado</w:t>
        </w:r>
        <w:r>
          <w:rPr>
            <w:noProof/>
            <w:webHidden/>
          </w:rPr>
          <w:tab/>
        </w:r>
        <w:r>
          <w:rPr>
            <w:noProof/>
            <w:webHidden/>
          </w:rPr>
          <w:fldChar w:fldCharType="begin"/>
        </w:r>
        <w:r>
          <w:rPr>
            <w:noProof/>
            <w:webHidden/>
          </w:rPr>
          <w:instrText xml:space="preserve"> PAGEREF _Toc168598213 \h </w:instrText>
        </w:r>
        <w:r>
          <w:rPr>
            <w:noProof/>
            <w:webHidden/>
          </w:rPr>
        </w:r>
        <w:r>
          <w:rPr>
            <w:noProof/>
            <w:webHidden/>
          </w:rPr>
          <w:fldChar w:fldCharType="separate"/>
        </w:r>
        <w:r w:rsidR="003A730B">
          <w:rPr>
            <w:noProof/>
            <w:webHidden/>
          </w:rPr>
          <w:t>21</w:t>
        </w:r>
        <w:r>
          <w:rPr>
            <w:noProof/>
            <w:webHidden/>
          </w:rPr>
          <w:fldChar w:fldCharType="end"/>
        </w:r>
      </w:hyperlink>
    </w:p>
    <w:p w14:paraId="6578502C" w14:textId="78AF975A" w:rsidR="009C4250" w:rsidRDefault="009C4250">
      <w:pPr>
        <w:pStyle w:val="Tabladeilustraciones"/>
        <w:tabs>
          <w:tab w:val="right" w:leader="dot" w:pos="9061"/>
        </w:tabs>
        <w:rPr>
          <w:rFonts w:asciiTheme="minorHAnsi" w:eastAsiaTheme="minorEastAsia" w:hAnsiTheme="minorHAnsi"/>
          <w:noProof/>
          <w:lang w:eastAsia="es-ES"/>
        </w:rPr>
      </w:pPr>
      <w:hyperlink w:anchor="_Toc168598214" w:history="1">
        <w:r w:rsidRPr="00513143">
          <w:rPr>
            <w:rStyle w:val="Hipervnculo"/>
            <w:noProof/>
          </w:rPr>
          <w:t>Figura 22 - Pantalla donde se muestra la especialización activa y los talentos de clase y especialización con sus descripciones</w:t>
        </w:r>
        <w:r>
          <w:rPr>
            <w:noProof/>
            <w:webHidden/>
          </w:rPr>
          <w:tab/>
        </w:r>
        <w:r>
          <w:rPr>
            <w:noProof/>
            <w:webHidden/>
          </w:rPr>
          <w:fldChar w:fldCharType="begin"/>
        </w:r>
        <w:r>
          <w:rPr>
            <w:noProof/>
            <w:webHidden/>
          </w:rPr>
          <w:instrText xml:space="preserve"> PAGEREF _Toc168598214 \h </w:instrText>
        </w:r>
        <w:r>
          <w:rPr>
            <w:noProof/>
            <w:webHidden/>
          </w:rPr>
        </w:r>
        <w:r>
          <w:rPr>
            <w:noProof/>
            <w:webHidden/>
          </w:rPr>
          <w:fldChar w:fldCharType="separate"/>
        </w:r>
        <w:r w:rsidR="003A730B">
          <w:rPr>
            <w:noProof/>
            <w:webHidden/>
          </w:rPr>
          <w:t>22</w:t>
        </w:r>
        <w:r>
          <w:rPr>
            <w:noProof/>
            <w:webHidden/>
          </w:rPr>
          <w:fldChar w:fldCharType="end"/>
        </w:r>
      </w:hyperlink>
    </w:p>
    <w:p w14:paraId="53A89621" w14:textId="70359CCC" w:rsidR="009C4250" w:rsidRDefault="009C4250">
      <w:pPr>
        <w:pStyle w:val="Tabladeilustraciones"/>
        <w:tabs>
          <w:tab w:val="right" w:leader="dot" w:pos="9061"/>
        </w:tabs>
        <w:rPr>
          <w:rFonts w:asciiTheme="minorHAnsi" w:eastAsiaTheme="minorEastAsia" w:hAnsiTheme="minorHAnsi"/>
          <w:noProof/>
          <w:lang w:eastAsia="es-ES"/>
        </w:rPr>
      </w:pPr>
      <w:hyperlink w:anchor="_Toc168598215" w:history="1">
        <w:r w:rsidRPr="00513143">
          <w:rPr>
            <w:rStyle w:val="Hipervnculo"/>
            <w:noProof/>
          </w:rPr>
          <w:t>Figura 23 - Pantalla donde se muestran las mazmorras de la expansión actual</w:t>
        </w:r>
        <w:r>
          <w:rPr>
            <w:noProof/>
            <w:webHidden/>
          </w:rPr>
          <w:tab/>
        </w:r>
        <w:r>
          <w:rPr>
            <w:noProof/>
            <w:webHidden/>
          </w:rPr>
          <w:fldChar w:fldCharType="begin"/>
        </w:r>
        <w:r>
          <w:rPr>
            <w:noProof/>
            <w:webHidden/>
          </w:rPr>
          <w:instrText xml:space="preserve"> PAGEREF _Toc168598215 \h </w:instrText>
        </w:r>
        <w:r>
          <w:rPr>
            <w:noProof/>
            <w:webHidden/>
          </w:rPr>
        </w:r>
        <w:r>
          <w:rPr>
            <w:noProof/>
            <w:webHidden/>
          </w:rPr>
          <w:fldChar w:fldCharType="separate"/>
        </w:r>
        <w:r w:rsidR="003A730B">
          <w:rPr>
            <w:noProof/>
            <w:webHidden/>
          </w:rPr>
          <w:t>22</w:t>
        </w:r>
        <w:r>
          <w:rPr>
            <w:noProof/>
            <w:webHidden/>
          </w:rPr>
          <w:fldChar w:fldCharType="end"/>
        </w:r>
      </w:hyperlink>
    </w:p>
    <w:p w14:paraId="05944A48" w14:textId="03834FD3" w:rsidR="009C4250" w:rsidRDefault="009C4250">
      <w:pPr>
        <w:pStyle w:val="Tabladeilustraciones"/>
        <w:tabs>
          <w:tab w:val="right" w:leader="dot" w:pos="9061"/>
        </w:tabs>
        <w:rPr>
          <w:rFonts w:asciiTheme="minorHAnsi" w:eastAsiaTheme="minorEastAsia" w:hAnsiTheme="minorHAnsi"/>
          <w:noProof/>
          <w:lang w:eastAsia="es-ES"/>
        </w:rPr>
      </w:pPr>
      <w:hyperlink w:anchor="_Toc168598216" w:history="1">
        <w:r w:rsidRPr="00513143">
          <w:rPr>
            <w:rStyle w:val="Hipervnculo"/>
            <w:noProof/>
          </w:rPr>
          <w:t>Figura 24 - Pantalla donde se muestran las opciones de la aplicación</w:t>
        </w:r>
        <w:r>
          <w:rPr>
            <w:noProof/>
            <w:webHidden/>
          </w:rPr>
          <w:tab/>
        </w:r>
        <w:r>
          <w:rPr>
            <w:noProof/>
            <w:webHidden/>
          </w:rPr>
          <w:fldChar w:fldCharType="begin"/>
        </w:r>
        <w:r>
          <w:rPr>
            <w:noProof/>
            <w:webHidden/>
          </w:rPr>
          <w:instrText xml:space="preserve"> PAGEREF _Toc168598216 \h </w:instrText>
        </w:r>
        <w:r>
          <w:rPr>
            <w:noProof/>
            <w:webHidden/>
          </w:rPr>
        </w:r>
        <w:r>
          <w:rPr>
            <w:noProof/>
            <w:webHidden/>
          </w:rPr>
          <w:fldChar w:fldCharType="separate"/>
        </w:r>
        <w:r w:rsidR="003A730B">
          <w:rPr>
            <w:noProof/>
            <w:webHidden/>
          </w:rPr>
          <w:t>23</w:t>
        </w:r>
        <w:r>
          <w:rPr>
            <w:noProof/>
            <w:webHidden/>
          </w:rPr>
          <w:fldChar w:fldCharType="end"/>
        </w:r>
      </w:hyperlink>
    </w:p>
    <w:p w14:paraId="24F25AEA" w14:textId="3447A334" w:rsidR="009C4250" w:rsidRDefault="009C4250">
      <w:pPr>
        <w:pStyle w:val="Tabladeilustraciones"/>
        <w:tabs>
          <w:tab w:val="right" w:leader="dot" w:pos="9061"/>
        </w:tabs>
        <w:rPr>
          <w:rFonts w:asciiTheme="minorHAnsi" w:eastAsiaTheme="minorEastAsia" w:hAnsiTheme="minorHAnsi"/>
          <w:noProof/>
          <w:lang w:eastAsia="es-ES"/>
        </w:rPr>
      </w:pPr>
      <w:hyperlink w:anchor="_Toc168598217" w:history="1">
        <w:r w:rsidRPr="00513143">
          <w:rPr>
            <w:rStyle w:val="Hipervnculo"/>
            <w:noProof/>
          </w:rPr>
          <w:t>Figura 25 - Pantalla donde se muestra el perfil del usuario que ha iniciado sesión</w:t>
        </w:r>
        <w:r>
          <w:rPr>
            <w:noProof/>
            <w:webHidden/>
          </w:rPr>
          <w:tab/>
        </w:r>
        <w:r>
          <w:rPr>
            <w:noProof/>
            <w:webHidden/>
          </w:rPr>
          <w:fldChar w:fldCharType="begin"/>
        </w:r>
        <w:r>
          <w:rPr>
            <w:noProof/>
            <w:webHidden/>
          </w:rPr>
          <w:instrText xml:space="preserve"> PAGEREF _Toc168598217 \h </w:instrText>
        </w:r>
        <w:r>
          <w:rPr>
            <w:noProof/>
            <w:webHidden/>
          </w:rPr>
        </w:r>
        <w:r>
          <w:rPr>
            <w:noProof/>
            <w:webHidden/>
          </w:rPr>
          <w:fldChar w:fldCharType="separate"/>
        </w:r>
        <w:r w:rsidR="003A730B">
          <w:rPr>
            <w:noProof/>
            <w:webHidden/>
          </w:rPr>
          <w:t>23</w:t>
        </w:r>
        <w:r>
          <w:rPr>
            <w:noProof/>
            <w:webHidden/>
          </w:rPr>
          <w:fldChar w:fldCharType="end"/>
        </w:r>
      </w:hyperlink>
    </w:p>
    <w:p w14:paraId="009683AD" w14:textId="0BA2689F" w:rsidR="009C4250" w:rsidRDefault="009C4250">
      <w:pPr>
        <w:pStyle w:val="Tabladeilustraciones"/>
        <w:tabs>
          <w:tab w:val="right" w:leader="dot" w:pos="9061"/>
        </w:tabs>
        <w:rPr>
          <w:rFonts w:asciiTheme="minorHAnsi" w:eastAsiaTheme="minorEastAsia" w:hAnsiTheme="minorHAnsi"/>
          <w:noProof/>
          <w:lang w:eastAsia="es-ES"/>
        </w:rPr>
      </w:pPr>
      <w:hyperlink w:anchor="_Toc168598218" w:history="1">
        <w:r w:rsidRPr="00513143">
          <w:rPr>
            <w:rStyle w:val="Hipervnculo"/>
            <w:noProof/>
          </w:rPr>
          <w:t>Figura 26 - Flujo de la navegación de las pantallas</w:t>
        </w:r>
        <w:r>
          <w:rPr>
            <w:noProof/>
            <w:webHidden/>
          </w:rPr>
          <w:tab/>
        </w:r>
        <w:r>
          <w:rPr>
            <w:noProof/>
            <w:webHidden/>
          </w:rPr>
          <w:fldChar w:fldCharType="begin"/>
        </w:r>
        <w:r>
          <w:rPr>
            <w:noProof/>
            <w:webHidden/>
          </w:rPr>
          <w:instrText xml:space="preserve"> PAGEREF _Toc168598218 \h </w:instrText>
        </w:r>
        <w:r>
          <w:rPr>
            <w:noProof/>
            <w:webHidden/>
          </w:rPr>
        </w:r>
        <w:r>
          <w:rPr>
            <w:noProof/>
            <w:webHidden/>
          </w:rPr>
          <w:fldChar w:fldCharType="separate"/>
        </w:r>
        <w:r w:rsidR="003A730B">
          <w:rPr>
            <w:noProof/>
            <w:webHidden/>
          </w:rPr>
          <w:t>24</w:t>
        </w:r>
        <w:r>
          <w:rPr>
            <w:noProof/>
            <w:webHidden/>
          </w:rPr>
          <w:fldChar w:fldCharType="end"/>
        </w:r>
      </w:hyperlink>
    </w:p>
    <w:p w14:paraId="29462DF6" w14:textId="061238EE" w:rsidR="009C4250" w:rsidRDefault="009C4250">
      <w:pPr>
        <w:pStyle w:val="Tabladeilustraciones"/>
        <w:tabs>
          <w:tab w:val="right" w:leader="dot" w:pos="9061"/>
        </w:tabs>
        <w:rPr>
          <w:rFonts w:asciiTheme="minorHAnsi" w:eastAsiaTheme="minorEastAsia" w:hAnsiTheme="minorHAnsi"/>
          <w:noProof/>
          <w:lang w:eastAsia="es-ES"/>
        </w:rPr>
      </w:pPr>
      <w:hyperlink w:anchor="_Toc168598219" w:history="1">
        <w:r w:rsidRPr="00513143">
          <w:rPr>
            <w:rStyle w:val="Hipervnculo"/>
            <w:noProof/>
          </w:rPr>
          <w:t>Figura 27 - Página web de Logo</w:t>
        </w:r>
        <w:r>
          <w:rPr>
            <w:noProof/>
            <w:webHidden/>
          </w:rPr>
          <w:tab/>
        </w:r>
        <w:r>
          <w:rPr>
            <w:noProof/>
            <w:webHidden/>
          </w:rPr>
          <w:fldChar w:fldCharType="begin"/>
        </w:r>
        <w:r>
          <w:rPr>
            <w:noProof/>
            <w:webHidden/>
          </w:rPr>
          <w:instrText xml:space="preserve"> PAGEREF _Toc168598219 \h </w:instrText>
        </w:r>
        <w:r>
          <w:rPr>
            <w:noProof/>
            <w:webHidden/>
          </w:rPr>
        </w:r>
        <w:r>
          <w:rPr>
            <w:noProof/>
            <w:webHidden/>
          </w:rPr>
          <w:fldChar w:fldCharType="separate"/>
        </w:r>
        <w:r w:rsidR="003A730B">
          <w:rPr>
            <w:noProof/>
            <w:webHidden/>
          </w:rPr>
          <w:t>25</w:t>
        </w:r>
        <w:r>
          <w:rPr>
            <w:noProof/>
            <w:webHidden/>
          </w:rPr>
          <w:fldChar w:fldCharType="end"/>
        </w:r>
      </w:hyperlink>
    </w:p>
    <w:p w14:paraId="045DECFF" w14:textId="27EED89B" w:rsidR="009C4250" w:rsidRDefault="009C4250">
      <w:pPr>
        <w:pStyle w:val="Tabladeilustraciones"/>
        <w:tabs>
          <w:tab w:val="right" w:leader="dot" w:pos="9061"/>
        </w:tabs>
        <w:rPr>
          <w:rFonts w:asciiTheme="minorHAnsi" w:eastAsiaTheme="minorEastAsia" w:hAnsiTheme="minorHAnsi"/>
          <w:noProof/>
          <w:lang w:eastAsia="es-ES"/>
        </w:rPr>
      </w:pPr>
      <w:hyperlink w:anchor="_Toc168598220" w:history="1">
        <w:r w:rsidRPr="00513143">
          <w:rPr>
            <w:rStyle w:val="Hipervnculo"/>
            <w:noProof/>
            <w:lang w:val="en-US"/>
          </w:rPr>
          <w:t>Figura 28 - Página web de Material Theme Builder</w:t>
        </w:r>
        <w:r>
          <w:rPr>
            <w:noProof/>
            <w:webHidden/>
          </w:rPr>
          <w:tab/>
        </w:r>
        <w:r>
          <w:rPr>
            <w:noProof/>
            <w:webHidden/>
          </w:rPr>
          <w:fldChar w:fldCharType="begin"/>
        </w:r>
        <w:r>
          <w:rPr>
            <w:noProof/>
            <w:webHidden/>
          </w:rPr>
          <w:instrText xml:space="preserve"> PAGEREF _Toc168598220 \h </w:instrText>
        </w:r>
        <w:r>
          <w:rPr>
            <w:noProof/>
            <w:webHidden/>
          </w:rPr>
        </w:r>
        <w:r>
          <w:rPr>
            <w:noProof/>
            <w:webHidden/>
          </w:rPr>
          <w:fldChar w:fldCharType="separate"/>
        </w:r>
        <w:r w:rsidR="003A730B">
          <w:rPr>
            <w:noProof/>
            <w:webHidden/>
          </w:rPr>
          <w:t>25</w:t>
        </w:r>
        <w:r>
          <w:rPr>
            <w:noProof/>
            <w:webHidden/>
          </w:rPr>
          <w:fldChar w:fldCharType="end"/>
        </w:r>
      </w:hyperlink>
    </w:p>
    <w:p w14:paraId="22599B36" w14:textId="25BE922D" w:rsidR="009C4250" w:rsidRDefault="009C4250">
      <w:pPr>
        <w:pStyle w:val="Tabladeilustraciones"/>
        <w:tabs>
          <w:tab w:val="right" w:leader="dot" w:pos="9061"/>
        </w:tabs>
        <w:rPr>
          <w:rFonts w:asciiTheme="minorHAnsi" w:eastAsiaTheme="minorEastAsia" w:hAnsiTheme="minorHAnsi"/>
          <w:noProof/>
          <w:lang w:eastAsia="es-ES"/>
        </w:rPr>
      </w:pPr>
      <w:hyperlink w:anchor="_Toc168598221" w:history="1">
        <w:r w:rsidRPr="00513143">
          <w:rPr>
            <w:rStyle w:val="Hipervnculo"/>
            <w:noProof/>
          </w:rPr>
          <w:t>Figura 29 - Página web de Android Studio</w:t>
        </w:r>
        <w:r>
          <w:rPr>
            <w:noProof/>
            <w:webHidden/>
          </w:rPr>
          <w:tab/>
        </w:r>
        <w:r>
          <w:rPr>
            <w:noProof/>
            <w:webHidden/>
          </w:rPr>
          <w:fldChar w:fldCharType="begin"/>
        </w:r>
        <w:r>
          <w:rPr>
            <w:noProof/>
            <w:webHidden/>
          </w:rPr>
          <w:instrText xml:space="preserve"> PAGEREF _Toc168598221 \h </w:instrText>
        </w:r>
        <w:r>
          <w:rPr>
            <w:noProof/>
            <w:webHidden/>
          </w:rPr>
        </w:r>
        <w:r>
          <w:rPr>
            <w:noProof/>
            <w:webHidden/>
          </w:rPr>
          <w:fldChar w:fldCharType="separate"/>
        </w:r>
        <w:r w:rsidR="003A730B">
          <w:rPr>
            <w:noProof/>
            <w:webHidden/>
          </w:rPr>
          <w:t>26</w:t>
        </w:r>
        <w:r>
          <w:rPr>
            <w:noProof/>
            <w:webHidden/>
          </w:rPr>
          <w:fldChar w:fldCharType="end"/>
        </w:r>
      </w:hyperlink>
    </w:p>
    <w:p w14:paraId="62A43B06" w14:textId="16FCD8DC" w:rsidR="009C4250" w:rsidRDefault="009C4250">
      <w:pPr>
        <w:pStyle w:val="Tabladeilustraciones"/>
        <w:tabs>
          <w:tab w:val="right" w:leader="dot" w:pos="9061"/>
        </w:tabs>
        <w:rPr>
          <w:rFonts w:asciiTheme="minorHAnsi" w:eastAsiaTheme="minorEastAsia" w:hAnsiTheme="minorHAnsi"/>
          <w:noProof/>
          <w:lang w:eastAsia="es-ES"/>
        </w:rPr>
      </w:pPr>
      <w:hyperlink w:anchor="_Toc168598222" w:history="1">
        <w:r w:rsidRPr="00513143">
          <w:rPr>
            <w:rStyle w:val="Hipervnculo"/>
            <w:noProof/>
          </w:rPr>
          <w:t>Figura 30 - Página web de Kotlin.</w:t>
        </w:r>
        <w:r>
          <w:rPr>
            <w:noProof/>
            <w:webHidden/>
          </w:rPr>
          <w:tab/>
        </w:r>
        <w:r>
          <w:rPr>
            <w:noProof/>
            <w:webHidden/>
          </w:rPr>
          <w:fldChar w:fldCharType="begin"/>
        </w:r>
        <w:r>
          <w:rPr>
            <w:noProof/>
            <w:webHidden/>
          </w:rPr>
          <w:instrText xml:space="preserve"> PAGEREF _Toc168598222 \h </w:instrText>
        </w:r>
        <w:r>
          <w:rPr>
            <w:noProof/>
            <w:webHidden/>
          </w:rPr>
        </w:r>
        <w:r>
          <w:rPr>
            <w:noProof/>
            <w:webHidden/>
          </w:rPr>
          <w:fldChar w:fldCharType="separate"/>
        </w:r>
        <w:r w:rsidR="003A730B">
          <w:rPr>
            <w:noProof/>
            <w:webHidden/>
          </w:rPr>
          <w:t>26</w:t>
        </w:r>
        <w:r>
          <w:rPr>
            <w:noProof/>
            <w:webHidden/>
          </w:rPr>
          <w:fldChar w:fldCharType="end"/>
        </w:r>
      </w:hyperlink>
    </w:p>
    <w:p w14:paraId="5179338D" w14:textId="259F28DD" w:rsidR="009C4250" w:rsidRDefault="009C4250">
      <w:pPr>
        <w:pStyle w:val="Tabladeilustraciones"/>
        <w:tabs>
          <w:tab w:val="right" w:leader="dot" w:pos="9061"/>
        </w:tabs>
        <w:rPr>
          <w:rFonts w:asciiTheme="minorHAnsi" w:eastAsiaTheme="minorEastAsia" w:hAnsiTheme="minorHAnsi"/>
          <w:noProof/>
          <w:lang w:eastAsia="es-ES"/>
        </w:rPr>
      </w:pPr>
      <w:hyperlink w:anchor="_Toc168598223" w:history="1">
        <w:r w:rsidRPr="00513143">
          <w:rPr>
            <w:rStyle w:val="Hipervnculo"/>
            <w:noProof/>
          </w:rPr>
          <w:t>Figura 31 - Selector del emulador</w:t>
        </w:r>
        <w:r>
          <w:rPr>
            <w:noProof/>
            <w:webHidden/>
          </w:rPr>
          <w:tab/>
        </w:r>
        <w:r>
          <w:rPr>
            <w:noProof/>
            <w:webHidden/>
          </w:rPr>
          <w:fldChar w:fldCharType="begin"/>
        </w:r>
        <w:r>
          <w:rPr>
            <w:noProof/>
            <w:webHidden/>
          </w:rPr>
          <w:instrText xml:space="preserve"> PAGEREF _Toc168598223 \h </w:instrText>
        </w:r>
        <w:r>
          <w:rPr>
            <w:noProof/>
            <w:webHidden/>
          </w:rPr>
        </w:r>
        <w:r>
          <w:rPr>
            <w:noProof/>
            <w:webHidden/>
          </w:rPr>
          <w:fldChar w:fldCharType="separate"/>
        </w:r>
        <w:r w:rsidR="003A730B">
          <w:rPr>
            <w:noProof/>
            <w:webHidden/>
          </w:rPr>
          <w:t>27</w:t>
        </w:r>
        <w:r>
          <w:rPr>
            <w:noProof/>
            <w:webHidden/>
          </w:rPr>
          <w:fldChar w:fldCharType="end"/>
        </w:r>
      </w:hyperlink>
    </w:p>
    <w:p w14:paraId="31BB8CA1" w14:textId="2A985C69" w:rsidR="009C4250" w:rsidRDefault="009C4250">
      <w:pPr>
        <w:pStyle w:val="Tabladeilustraciones"/>
        <w:tabs>
          <w:tab w:val="right" w:leader="dot" w:pos="9061"/>
        </w:tabs>
        <w:rPr>
          <w:rFonts w:asciiTheme="minorHAnsi" w:eastAsiaTheme="minorEastAsia" w:hAnsiTheme="minorHAnsi"/>
          <w:noProof/>
          <w:lang w:eastAsia="es-ES"/>
        </w:rPr>
      </w:pPr>
      <w:hyperlink w:anchor="_Toc168598224" w:history="1">
        <w:r w:rsidRPr="00513143">
          <w:rPr>
            <w:rStyle w:val="Hipervnculo"/>
            <w:noProof/>
          </w:rPr>
          <w:t>Figura 32 - Página web de SQLite</w:t>
        </w:r>
        <w:r>
          <w:rPr>
            <w:noProof/>
            <w:webHidden/>
          </w:rPr>
          <w:tab/>
        </w:r>
        <w:r>
          <w:rPr>
            <w:noProof/>
            <w:webHidden/>
          </w:rPr>
          <w:fldChar w:fldCharType="begin"/>
        </w:r>
        <w:r>
          <w:rPr>
            <w:noProof/>
            <w:webHidden/>
          </w:rPr>
          <w:instrText xml:space="preserve"> PAGEREF _Toc168598224 \h </w:instrText>
        </w:r>
        <w:r>
          <w:rPr>
            <w:noProof/>
            <w:webHidden/>
          </w:rPr>
        </w:r>
        <w:r>
          <w:rPr>
            <w:noProof/>
            <w:webHidden/>
          </w:rPr>
          <w:fldChar w:fldCharType="separate"/>
        </w:r>
        <w:r w:rsidR="003A730B">
          <w:rPr>
            <w:noProof/>
            <w:webHidden/>
          </w:rPr>
          <w:t>28</w:t>
        </w:r>
        <w:r>
          <w:rPr>
            <w:noProof/>
            <w:webHidden/>
          </w:rPr>
          <w:fldChar w:fldCharType="end"/>
        </w:r>
      </w:hyperlink>
    </w:p>
    <w:p w14:paraId="030EBF41" w14:textId="40DAD947" w:rsidR="009C4250" w:rsidRDefault="009C4250">
      <w:pPr>
        <w:pStyle w:val="Tabladeilustraciones"/>
        <w:tabs>
          <w:tab w:val="right" w:leader="dot" w:pos="9061"/>
        </w:tabs>
        <w:rPr>
          <w:rFonts w:asciiTheme="minorHAnsi" w:eastAsiaTheme="minorEastAsia" w:hAnsiTheme="minorHAnsi"/>
          <w:noProof/>
          <w:lang w:eastAsia="es-ES"/>
        </w:rPr>
      </w:pPr>
      <w:hyperlink w:anchor="_Toc168598225" w:history="1">
        <w:r w:rsidRPr="00513143">
          <w:rPr>
            <w:rStyle w:val="Hipervnculo"/>
            <w:noProof/>
          </w:rPr>
          <w:t>Figura 33 - Algunas de las dependencias agregadas al proyecto</w:t>
        </w:r>
        <w:r>
          <w:rPr>
            <w:noProof/>
            <w:webHidden/>
          </w:rPr>
          <w:tab/>
        </w:r>
        <w:r>
          <w:rPr>
            <w:noProof/>
            <w:webHidden/>
          </w:rPr>
          <w:fldChar w:fldCharType="begin"/>
        </w:r>
        <w:r>
          <w:rPr>
            <w:noProof/>
            <w:webHidden/>
          </w:rPr>
          <w:instrText xml:space="preserve"> PAGEREF _Toc168598225 \h </w:instrText>
        </w:r>
        <w:r>
          <w:rPr>
            <w:noProof/>
            <w:webHidden/>
          </w:rPr>
        </w:r>
        <w:r>
          <w:rPr>
            <w:noProof/>
            <w:webHidden/>
          </w:rPr>
          <w:fldChar w:fldCharType="separate"/>
        </w:r>
        <w:r w:rsidR="003A730B">
          <w:rPr>
            <w:noProof/>
            <w:webHidden/>
          </w:rPr>
          <w:t>30</w:t>
        </w:r>
        <w:r>
          <w:rPr>
            <w:noProof/>
            <w:webHidden/>
          </w:rPr>
          <w:fldChar w:fldCharType="end"/>
        </w:r>
      </w:hyperlink>
    </w:p>
    <w:p w14:paraId="67CBCE05" w14:textId="50FD8849" w:rsidR="009C4250" w:rsidRDefault="009C4250">
      <w:pPr>
        <w:pStyle w:val="Tabladeilustraciones"/>
        <w:tabs>
          <w:tab w:val="right" w:leader="dot" w:pos="9061"/>
        </w:tabs>
        <w:rPr>
          <w:rFonts w:asciiTheme="minorHAnsi" w:eastAsiaTheme="minorEastAsia" w:hAnsiTheme="minorHAnsi"/>
          <w:noProof/>
          <w:lang w:eastAsia="es-ES"/>
        </w:rPr>
      </w:pPr>
      <w:hyperlink w:anchor="_Toc168598226" w:history="1">
        <w:r w:rsidRPr="00513143">
          <w:rPr>
            <w:rStyle w:val="Hipervnculo"/>
            <w:noProof/>
          </w:rPr>
          <w:t>Figura 34 - Composable para la navegación dinámica entre pantallas de un personaje</w:t>
        </w:r>
        <w:r>
          <w:rPr>
            <w:noProof/>
            <w:webHidden/>
          </w:rPr>
          <w:tab/>
        </w:r>
        <w:r>
          <w:rPr>
            <w:noProof/>
            <w:webHidden/>
          </w:rPr>
          <w:fldChar w:fldCharType="begin"/>
        </w:r>
        <w:r>
          <w:rPr>
            <w:noProof/>
            <w:webHidden/>
          </w:rPr>
          <w:instrText xml:space="preserve"> PAGEREF _Toc168598226 \h </w:instrText>
        </w:r>
        <w:r>
          <w:rPr>
            <w:noProof/>
            <w:webHidden/>
          </w:rPr>
        </w:r>
        <w:r>
          <w:rPr>
            <w:noProof/>
            <w:webHidden/>
          </w:rPr>
          <w:fldChar w:fldCharType="separate"/>
        </w:r>
        <w:r w:rsidR="003A730B">
          <w:rPr>
            <w:noProof/>
            <w:webHidden/>
          </w:rPr>
          <w:t>31</w:t>
        </w:r>
        <w:r>
          <w:rPr>
            <w:noProof/>
            <w:webHidden/>
          </w:rPr>
          <w:fldChar w:fldCharType="end"/>
        </w:r>
      </w:hyperlink>
    </w:p>
    <w:p w14:paraId="10AB7282" w14:textId="393DED8F" w:rsidR="009C4250" w:rsidRDefault="009C4250">
      <w:pPr>
        <w:pStyle w:val="Tabladeilustraciones"/>
        <w:tabs>
          <w:tab w:val="right" w:leader="dot" w:pos="9061"/>
        </w:tabs>
        <w:rPr>
          <w:rFonts w:asciiTheme="minorHAnsi" w:eastAsiaTheme="minorEastAsia" w:hAnsiTheme="minorHAnsi"/>
          <w:noProof/>
          <w:lang w:eastAsia="es-ES"/>
        </w:rPr>
      </w:pPr>
      <w:hyperlink w:anchor="_Toc168598227" w:history="1">
        <w:r w:rsidRPr="00513143">
          <w:rPr>
            <w:rStyle w:val="Hipervnculo"/>
            <w:noProof/>
          </w:rPr>
          <w:t>Figura 35 - Creación e inicio de sesión de un usuario</w:t>
        </w:r>
        <w:r>
          <w:rPr>
            <w:noProof/>
            <w:webHidden/>
          </w:rPr>
          <w:tab/>
        </w:r>
        <w:r>
          <w:rPr>
            <w:noProof/>
            <w:webHidden/>
          </w:rPr>
          <w:fldChar w:fldCharType="begin"/>
        </w:r>
        <w:r>
          <w:rPr>
            <w:noProof/>
            <w:webHidden/>
          </w:rPr>
          <w:instrText xml:space="preserve"> PAGEREF _Toc168598227 \h </w:instrText>
        </w:r>
        <w:r>
          <w:rPr>
            <w:noProof/>
            <w:webHidden/>
          </w:rPr>
        </w:r>
        <w:r>
          <w:rPr>
            <w:noProof/>
            <w:webHidden/>
          </w:rPr>
          <w:fldChar w:fldCharType="separate"/>
        </w:r>
        <w:r w:rsidR="003A730B">
          <w:rPr>
            <w:noProof/>
            <w:webHidden/>
          </w:rPr>
          <w:t>32</w:t>
        </w:r>
        <w:r>
          <w:rPr>
            <w:noProof/>
            <w:webHidden/>
          </w:rPr>
          <w:fldChar w:fldCharType="end"/>
        </w:r>
      </w:hyperlink>
    </w:p>
    <w:p w14:paraId="1C54A3CB" w14:textId="06851C4E" w:rsidR="009C4250" w:rsidRDefault="009C4250">
      <w:pPr>
        <w:pStyle w:val="Tabladeilustraciones"/>
        <w:tabs>
          <w:tab w:val="right" w:leader="dot" w:pos="9061"/>
        </w:tabs>
        <w:rPr>
          <w:rFonts w:asciiTheme="minorHAnsi" w:eastAsiaTheme="minorEastAsia" w:hAnsiTheme="minorHAnsi"/>
          <w:noProof/>
          <w:lang w:eastAsia="es-ES"/>
        </w:rPr>
      </w:pPr>
      <w:hyperlink w:anchor="_Toc168598228" w:history="1">
        <w:r w:rsidRPr="00513143">
          <w:rPr>
            <w:rStyle w:val="Hipervnculo"/>
            <w:noProof/>
          </w:rPr>
          <w:t>Figura 36 - Creación de un usuario de la app</w:t>
        </w:r>
        <w:r>
          <w:rPr>
            <w:noProof/>
            <w:webHidden/>
          </w:rPr>
          <w:tab/>
        </w:r>
        <w:r>
          <w:rPr>
            <w:noProof/>
            <w:webHidden/>
          </w:rPr>
          <w:fldChar w:fldCharType="begin"/>
        </w:r>
        <w:r>
          <w:rPr>
            <w:noProof/>
            <w:webHidden/>
          </w:rPr>
          <w:instrText xml:space="preserve"> PAGEREF _Toc168598228 \h </w:instrText>
        </w:r>
        <w:r>
          <w:rPr>
            <w:noProof/>
            <w:webHidden/>
          </w:rPr>
        </w:r>
        <w:r>
          <w:rPr>
            <w:noProof/>
            <w:webHidden/>
          </w:rPr>
          <w:fldChar w:fldCharType="separate"/>
        </w:r>
        <w:r w:rsidR="003A730B">
          <w:rPr>
            <w:noProof/>
            <w:webHidden/>
          </w:rPr>
          <w:t>33</w:t>
        </w:r>
        <w:r>
          <w:rPr>
            <w:noProof/>
            <w:webHidden/>
          </w:rPr>
          <w:fldChar w:fldCharType="end"/>
        </w:r>
      </w:hyperlink>
    </w:p>
    <w:p w14:paraId="761C6FEB" w14:textId="597BB526" w:rsidR="009C4250" w:rsidRDefault="009C4250">
      <w:pPr>
        <w:pStyle w:val="Tabladeilustraciones"/>
        <w:tabs>
          <w:tab w:val="right" w:leader="dot" w:pos="9061"/>
        </w:tabs>
        <w:rPr>
          <w:rFonts w:asciiTheme="minorHAnsi" w:eastAsiaTheme="minorEastAsia" w:hAnsiTheme="minorHAnsi"/>
          <w:noProof/>
          <w:lang w:eastAsia="es-ES"/>
        </w:rPr>
      </w:pPr>
      <w:hyperlink w:anchor="_Toc168598229" w:history="1">
        <w:r w:rsidRPr="00513143">
          <w:rPr>
            <w:rStyle w:val="Hipervnculo"/>
            <w:noProof/>
          </w:rPr>
          <w:t>Figura 37 - Composable para la búsqueda de un personaje.</w:t>
        </w:r>
        <w:r>
          <w:rPr>
            <w:noProof/>
            <w:webHidden/>
          </w:rPr>
          <w:tab/>
        </w:r>
        <w:r>
          <w:rPr>
            <w:noProof/>
            <w:webHidden/>
          </w:rPr>
          <w:fldChar w:fldCharType="begin"/>
        </w:r>
        <w:r>
          <w:rPr>
            <w:noProof/>
            <w:webHidden/>
          </w:rPr>
          <w:instrText xml:space="preserve"> PAGEREF _Toc168598229 \h </w:instrText>
        </w:r>
        <w:r>
          <w:rPr>
            <w:noProof/>
            <w:webHidden/>
          </w:rPr>
        </w:r>
        <w:r>
          <w:rPr>
            <w:noProof/>
            <w:webHidden/>
          </w:rPr>
          <w:fldChar w:fldCharType="separate"/>
        </w:r>
        <w:r w:rsidR="003A730B">
          <w:rPr>
            <w:noProof/>
            <w:webHidden/>
          </w:rPr>
          <w:t>34</w:t>
        </w:r>
        <w:r>
          <w:rPr>
            <w:noProof/>
            <w:webHidden/>
          </w:rPr>
          <w:fldChar w:fldCharType="end"/>
        </w:r>
      </w:hyperlink>
    </w:p>
    <w:p w14:paraId="3BFE8E05" w14:textId="53ADA2F5" w:rsidR="009C4250" w:rsidRDefault="009C4250">
      <w:pPr>
        <w:pStyle w:val="Tabladeilustraciones"/>
        <w:tabs>
          <w:tab w:val="right" w:leader="dot" w:pos="9061"/>
        </w:tabs>
        <w:rPr>
          <w:rFonts w:asciiTheme="minorHAnsi" w:eastAsiaTheme="minorEastAsia" w:hAnsiTheme="minorHAnsi"/>
          <w:noProof/>
          <w:lang w:eastAsia="es-ES"/>
        </w:rPr>
      </w:pPr>
      <w:hyperlink w:anchor="_Toc168598230" w:history="1">
        <w:r w:rsidRPr="00513143">
          <w:rPr>
            <w:rStyle w:val="Hipervnculo"/>
            <w:noProof/>
          </w:rPr>
          <w:t>Figura 38 - Función que recoge datos del personaje buscado y los guarda en variables LiveData</w:t>
        </w:r>
        <w:r>
          <w:rPr>
            <w:noProof/>
            <w:webHidden/>
          </w:rPr>
          <w:tab/>
        </w:r>
        <w:r>
          <w:rPr>
            <w:noProof/>
            <w:webHidden/>
          </w:rPr>
          <w:fldChar w:fldCharType="begin"/>
        </w:r>
        <w:r>
          <w:rPr>
            <w:noProof/>
            <w:webHidden/>
          </w:rPr>
          <w:instrText xml:space="preserve"> PAGEREF _Toc168598230 \h </w:instrText>
        </w:r>
        <w:r>
          <w:rPr>
            <w:noProof/>
            <w:webHidden/>
          </w:rPr>
        </w:r>
        <w:r>
          <w:rPr>
            <w:noProof/>
            <w:webHidden/>
          </w:rPr>
          <w:fldChar w:fldCharType="separate"/>
        </w:r>
        <w:r w:rsidR="003A730B">
          <w:rPr>
            <w:noProof/>
            <w:webHidden/>
          </w:rPr>
          <w:t>35</w:t>
        </w:r>
        <w:r>
          <w:rPr>
            <w:noProof/>
            <w:webHidden/>
          </w:rPr>
          <w:fldChar w:fldCharType="end"/>
        </w:r>
      </w:hyperlink>
    </w:p>
    <w:p w14:paraId="2F9B3534" w14:textId="1A34A9DE" w:rsidR="009C4250" w:rsidRDefault="009C4250">
      <w:pPr>
        <w:pStyle w:val="Tabladeilustraciones"/>
        <w:tabs>
          <w:tab w:val="right" w:leader="dot" w:pos="9061"/>
        </w:tabs>
        <w:rPr>
          <w:rFonts w:asciiTheme="minorHAnsi" w:eastAsiaTheme="minorEastAsia" w:hAnsiTheme="minorHAnsi"/>
          <w:noProof/>
          <w:lang w:eastAsia="es-ES"/>
        </w:rPr>
      </w:pPr>
      <w:hyperlink w:anchor="_Toc168598231" w:history="1">
        <w:r w:rsidRPr="00513143">
          <w:rPr>
            <w:rStyle w:val="Hipervnculo"/>
            <w:noProof/>
          </w:rPr>
          <w:t>Figura 39 - Commits realizados durante todo el desarrollo del proyecto</w:t>
        </w:r>
        <w:r>
          <w:rPr>
            <w:noProof/>
            <w:webHidden/>
          </w:rPr>
          <w:tab/>
        </w:r>
        <w:r>
          <w:rPr>
            <w:noProof/>
            <w:webHidden/>
          </w:rPr>
          <w:fldChar w:fldCharType="begin"/>
        </w:r>
        <w:r>
          <w:rPr>
            <w:noProof/>
            <w:webHidden/>
          </w:rPr>
          <w:instrText xml:space="preserve"> PAGEREF _Toc168598231 \h </w:instrText>
        </w:r>
        <w:r>
          <w:rPr>
            <w:noProof/>
            <w:webHidden/>
          </w:rPr>
        </w:r>
        <w:r>
          <w:rPr>
            <w:noProof/>
            <w:webHidden/>
          </w:rPr>
          <w:fldChar w:fldCharType="separate"/>
        </w:r>
        <w:r w:rsidR="003A730B">
          <w:rPr>
            <w:noProof/>
            <w:webHidden/>
          </w:rPr>
          <w:t>43</w:t>
        </w:r>
        <w:r>
          <w:rPr>
            <w:noProof/>
            <w:webHidden/>
          </w:rPr>
          <w:fldChar w:fldCharType="end"/>
        </w:r>
      </w:hyperlink>
    </w:p>
    <w:p w14:paraId="345FE4D1" w14:textId="7054C821" w:rsidR="00AE2CCB" w:rsidRDefault="00814C40">
      <w:pPr>
        <w:jc w:val="left"/>
      </w:pPr>
      <w:r>
        <w:fldChar w:fldCharType="end"/>
      </w:r>
    </w:p>
    <w:p w14:paraId="1B0B27E4" w14:textId="77777777" w:rsidR="006159EE" w:rsidRPr="006159EE" w:rsidRDefault="006159EE" w:rsidP="006159EE">
      <w:pPr>
        <w:sectPr w:rsidR="006159EE" w:rsidRPr="006159EE" w:rsidSect="00A10119">
          <w:pgSz w:w="11906" w:h="16838"/>
          <w:pgMar w:top="1701" w:right="1134" w:bottom="1134" w:left="1701" w:header="709" w:footer="709" w:gutter="0"/>
          <w:pgNumType w:start="0"/>
          <w:cols w:space="708"/>
          <w:titlePg/>
          <w:docGrid w:linePitch="360"/>
        </w:sectPr>
      </w:pPr>
    </w:p>
    <w:p w14:paraId="6FF74C23" w14:textId="334DE071" w:rsidR="000200AE" w:rsidRPr="00722734" w:rsidRDefault="000200AE">
      <w:pPr>
        <w:jc w:val="left"/>
      </w:pPr>
    </w:p>
    <w:p w14:paraId="4ED3770B" w14:textId="1D92465A" w:rsidR="00A40F4B" w:rsidRDefault="00A40F4B" w:rsidP="006B486C">
      <w:pPr>
        <w:pStyle w:val="Ttulo1"/>
        <w:numPr>
          <w:ilvl w:val="0"/>
          <w:numId w:val="3"/>
        </w:numPr>
      </w:pPr>
      <w:bookmarkStart w:id="22" w:name="_Toc168598232"/>
      <w:r w:rsidRPr="006574C2">
        <w:t>Justificación</w:t>
      </w:r>
      <w:bookmarkEnd w:id="21"/>
      <w:bookmarkEnd w:id="22"/>
    </w:p>
    <w:p w14:paraId="60BBA618" w14:textId="77777777" w:rsidR="00417D6D" w:rsidRDefault="005E314A" w:rsidP="00B63A9C">
      <w:r>
        <w:t xml:space="preserve">Este proyecto </w:t>
      </w:r>
      <w:r w:rsidR="00102408">
        <w:t xml:space="preserve">debe ser tratado como una herramienta de guía </w:t>
      </w:r>
      <w:r w:rsidR="009B503D">
        <w:t xml:space="preserve">para jugadores novatos que quieren mejorar su </w:t>
      </w:r>
      <w:r w:rsidR="005121DE">
        <w:t xml:space="preserve">personaje y habilidad como jugador. El propósito es </w:t>
      </w:r>
      <w:r w:rsidR="00012538">
        <w:t xml:space="preserve">disminuir la tasa de abandono y </w:t>
      </w:r>
      <w:r w:rsidR="004F37A9">
        <w:t xml:space="preserve">se espera lograr </w:t>
      </w:r>
      <w:r w:rsidR="00F063F4">
        <w:t xml:space="preserve">que </w:t>
      </w:r>
      <w:r w:rsidR="004F37A9">
        <w:t xml:space="preserve">jugadores nuevos </w:t>
      </w:r>
      <w:r w:rsidR="00F063F4">
        <w:t>puedan disfrutar mucho más del juego.</w:t>
      </w:r>
    </w:p>
    <w:p w14:paraId="7DD7A33A" w14:textId="77777777" w:rsidR="0023421C" w:rsidRDefault="00C73B4F" w:rsidP="0023421C">
      <w:pPr>
        <w:keepNext/>
        <w:jc w:val="center"/>
      </w:pPr>
      <w:r w:rsidRPr="00C73B4F">
        <w:rPr>
          <w:noProof/>
        </w:rPr>
        <w:drawing>
          <wp:inline distT="0" distB="0" distL="0" distR="0" wp14:anchorId="53FCCDCC" wp14:editId="13701489">
            <wp:extent cx="5760085" cy="2327275"/>
            <wp:effectExtent l="0" t="0" r="0" b="0"/>
            <wp:docPr id="1279134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34325" name=""/>
                    <pic:cNvPicPr/>
                  </pic:nvPicPr>
                  <pic:blipFill>
                    <a:blip r:embed="rId17"/>
                    <a:stretch>
                      <a:fillRect/>
                    </a:stretch>
                  </pic:blipFill>
                  <pic:spPr>
                    <a:xfrm>
                      <a:off x="0" y="0"/>
                      <a:ext cx="5760085" cy="2327275"/>
                    </a:xfrm>
                    <a:prstGeom prst="rect">
                      <a:avLst/>
                    </a:prstGeom>
                  </pic:spPr>
                </pic:pic>
              </a:graphicData>
            </a:graphic>
          </wp:inline>
        </w:drawing>
      </w:r>
    </w:p>
    <w:p w14:paraId="78B0ECFE" w14:textId="541420E0" w:rsidR="00261150" w:rsidRDefault="0023421C" w:rsidP="0023421C">
      <w:pPr>
        <w:pStyle w:val="Sinespaciado"/>
      </w:pPr>
      <w:bookmarkStart w:id="23" w:name="_Toc167363107"/>
      <w:bookmarkStart w:id="24" w:name="_Toc168598193"/>
      <w:r>
        <w:t xml:space="preserve">Figura </w:t>
      </w:r>
      <w:r>
        <w:fldChar w:fldCharType="begin"/>
      </w:r>
      <w:r>
        <w:instrText xml:space="preserve"> SEQ Ilustración \* ARABIC </w:instrText>
      </w:r>
      <w:r>
        <w:fldChar w:fldCharType="separate"/>
      </w:r>
      <w:r w:rsidR="003A730B">
        <w:rPr>
          <w:noProof/>
        </w:rPr>
        <w:t>1</w:t>
      </w:r>
      <w:r>
        <w:fldChar w:fldCharType="end"/>
      </w:r>
      <w:r w:rsidR="00BA14A7">
        <w:t xml:space="preserve"> - T</w:t>
      </w:r>
      <w:r>
        <w:t>abla sobre los jugadores activos mensuales en la actualidad.</w:t>
      </w:r>
      <w:bookmarkEnd w:id="23"/>
      <w:bookmarkEnd w:id="24"/>
    </w:p>
    <w:p w14:paraId="6765DB37" w14:textId="77777777" w:rsidR="0023421C" w:rsidRPr="00261150" w:rsidRDefault="0023421C" w:rsidP="0023421C">
      <w:pPr>
        <w:pStyle w:val="Sinespaciado"/>
      </w:pPr>
    </w:p>
    <w:p w14:paraId="5B8F16CC" w14:textId="2133F594" w:rsidR="00254EF8" w:rsidRPr="00254EF8" w:rsidRDefault="00B64CB9" w:rsidP="00F26DF1">
      <w:pPr>
        <w:rPr>
          <w:rFonts w:ascii="Segoe UI" w:hAnsi="Segoe UI" w:cs="Segoe UI"/>
          <w:b/>
          <w:bCs/>
          <w:color w:val="000000"/>
          <w:sz w:val="23"/>
          <w:szCs w:val="23"/>
        </w:rPr>
      </w:pPr>
      <w:r>
        <w:t xml:space="preserve">Según </w:t>
      </w:r>
      <w:r w:rsidR="00F95959">
        <w:t>la página</w:t>
      </w:r>
      <w:r w:rsidR="0022639D">
        <w:t xml:space="preserve"> </w:t>
      </w:r>
      <w:hyperlink r:id="rId18" w:history="1">
        <w:r w:rsidR="0022639D" w:rsidRPr="0022639D">
          <w:rPr>
            <w:rStyle w:val="Hipervnculo"/>
          </w:rPr>
          <w:t>activeplayer.io</w:t>
        </w:r>
      </w:hyperlink>
      <w:r w:rsidR="00890BAC">
        <w:t xml:space="preserve">, </w:t>
      </w:r>
      <w:r w:rsidR="00DE7D79">
        <w:t>la cantidad de gente suscrita al juego va disminuyendo</w:t>
      </w:r>
      <w:r w:rsidR="00093348">
        <w:t xml:space="preserve"> por varias razones, pero un gran porcentaje es por la </w:t>
      </w:r>
      <w:r w:rsidR="002A0380">
        <w:t xml:space="preserve">poca ayuda que ofrece </w:t>
      </w:r>
      <w:r w:rsidR="00DD7D43">
        <w:t>el juego</w:t>
      </w:r>
      <w:r w:rsidR="002426B5">
        <w:t>, lo que hace que los jugadores</w:t>
      </w:r>
      <w:r w:rsidR="00265ACA">
        <w:t xml:space="preserve"> se sientan perdidos y frustrados por no saber cómo mejorar</w:t>
      </w:r>
      <w:r w:rsidR="001423B9">
        <w:t>. E</w:t>
      </w:r>
      <w:r w:rsidR="0098188A">
        <w:t xml:space="preserve">xisten muchas dificultades </w:t>
      </w:r>
      <w:r w:rsidR="001423B9">
        <w:t>en</w:t>
      </w:r>
      <w:r w:rsidR="0098188A">
        <w:t xml:space="preserve"> las que los nuevos jugadores se enfrentan, comenzando desde la pantalla de creación de un personaje</w:t>
      </w:r>
      <w:r w:rsidR="00BC4F13">
        <w:t xml:space="preserve"> hasta que consiguen</w:t>
      </w:r>
      <w:r w:rsidR="0091516A">
        <w:t xml:space="preserve"> acceder a un contenido más complejo del juego</w:t>
      </w:r>
      <w:r w:rsidR="00414B38">
        <w:t>.</w:t>
      </w:r>
      <w:r w:rsidR="0091516A">
        <w:t xml:space="preserve"> </w:t>
      </w:r>
      <w:r w:rsidR="00921163">
        <w:t xml:space="preserve">Actualmente </w:t>
      </w:r>
      <w:r w:rsidR="00371BEF">
        <w:t xml:space="preserve">no </w:t>
      </w:r>
      <w:r w:rsidR="00921163">
        <w:t xml:space="preserve">existen aplicaciones </w:t>
      </w:r>
      <w:r w:rsidR="006A7CED">
        <w:t xml:space="preserve">para dispositivos móviles Android </w:t>
      </w:r>
      <w:r w:rsidR="00921163">
        <w:t xml:space="preserve">en el mercado dedicadas a guiar a </w:t>
      </w:r>
      <w:r w:rsidR="00682899">
        <w:t>estos jugadores</w:t>
      </w:r>
      <w:r w:rsidR="006A7CED">
        <w:t>.</w:t>
      </w:r>
    </w:p>
    <w:p w14:paraId="50C79104" w14:textId="77777777" w:rsidR="00D61D6C" w:rsidRPr="00C2410E" w:rsidRDefault="00D61D6C" w:rsidP="00D61D6C">
      <w:pPr>
        <w:rPr>
          <w:b/>
          <w:bCs/>
        </w:rPr>
      </w:pPr>
      <w:r w:rsidRPr="00C2410E">
        <w:rPr>
          <w:b/>
          <w:bCs/>
        </w:rPr>
        <w:t>Problema:</w:t>
      </w:r>
    </w:p>
    <w:p w14:paraId="13132DA2" w14:textId="0719F848" w:rsidR="00D61D6C" w:rsidRDefault="00D61D6C" w:rsidP="006B486C">
      <w:pPr>
        <w:pStyle w:val="Prrafodelista"/>
        <w:numPr>
          <w:ilvl w:val="0"/>
          <w:numId w:val="15"/>
        </w:numPr>
      </w:pPr>
      <w:r w:rsidRPr="00B7099A">
        <w:rPr>
          <w:b/>
          <w:bCs/>
        </w:rPr>
        <w:t>Falta de información:</w:t>
      </w:r>
      <w:r>
        <w:t xml:space="preserve"> Los jugadores que quieran mejorar en contenido PVE avanzado suelen tener dificultades para encontrar guías detallas y actualizadas sobre </w:t>
      </w:r>
      <w:r w:rsidR="002F2E2B">
        <w:t>el</w:t>
      </w:r>
      <w:r>
        <w:t xml:space="preserve"> </w:t>
      </w:r>
      <w:r w:rsidR="002F2E2B">
        <w:t>equipo</w:t>
      </w:r>
      <w:r>
        <w:t xml:space="preserve">, </w:t>
      </w:r>
      <w:r w:rsidR="002F2E2B">
        <w:t>atributos</w:t>
      </w:r>
      <w:r>
        <w:t xml:space="preserve"> y </w:t>
      </w:r>
      <w:r w:rsidR="00AC223E">
        <w:t>talentos</w:t>
      </w:r>
      <w:r>
        <w:t xml:space="preserve"> utilizad</w:t>
      </w:r>
      <w:r w:rsidR="00AC223E">
        <w:t>o</w:t>
      </w:r>
      <w:r>
        <w:t>s por los mejores jugadores.</w:t>
      </w:r>
    </w:p>
    <w:p w14:paraId="61CA57E5" w14:textId="77777777" w:rsidR="00D61D6C" w:rsidRDefault="00D61D6C" w:rsidP="00D61D6C">
      <w:pPr>
        <w:pStyle w:val="Prrafodelista"/>
      </w:pPr>
    </w:p>
    <w:p w14:paraId="40569A86" w14:textId="1216A261" w:rsidR="002001B2" w:rsidRPr="000347CA" w:rsidRDefault="00D61D6C">
      <w:pPr>
        <w:pStyle w:val="Prrafodelista"/>
        <w:numPr>
          <w:ilvl w:val="0"/>
          <w:numId w:val="15"/>
        </w:numPr>
        <w:rPr>
          <w:b/>
        </w:rPr>
        <w:pPrChange w:id="25" w:author="MARRAHY ARENAS, SERGI" w:date="2024-05-22T19:11:00Z" w16du:dateUtc="2024-05-22T17:11:00Z">
          <w:pPr>
            <w:jc w:val="right"/>
          </w:pPr>
        </w:pPrChange>
      </w:pPr>
      <w:r w:rsidRPr="00B7099A">
        <w:rPr>
          <w:b/>
          <w:bCs/>
        </w:rPr>
        <w:t xml:space="preserve">Exceso de contenido: </w:t>
      </w:r>
      <w:r>
        <w:t>El gran volumen de información disponible en el WoW puede abrumar a los jugadores nuevos, especialmente a aquellos que quieren aventurarse a contenido más desafiante y avanzad.</w:t>
      </w:r>
      <w:bookmarkStart w:id="26" w:name="_Toc164681674"/>
    </w:p>
    <w:p w14:paraId="4940F1C3" w14:textId="012ABBFF" w:rsidR="00444D4D" w:rsidRDefault="00444D4D" w:rsidP="006B486C">
      <w:pPr>
        <w:pStyle w:val="Ttulo1"/>
        <w:numPr>
          <w:ilvl w:val="0"/>
          <w:numId w:val="3"/>
        </w:numPr>
      </w:pPr>
      <w:bookmarkStart w:id="27" w:name="_Toc168598233"/>
      <w:r>
        <w:lastRenderedPageBreak/>
        <w:t>Gestión del proyecto</w:t>
      </w:r>
      <w:bookmarkEnd w:id="26"/>
      <w:bookmarkEnd w:id="27"/>
    </w:p>
    <w:p w14:paraId="72A605CD" w14:textId="5D9C80ED" w:rsidR="00444D4D" w:rsidRDefault="00555E08" w:rsidP="00444D4D">
      <w:r>
        <w:t>En este apartado se presenta un diagrama de Gantt que define como se va a organizar el proyecto en base al tiempo dado para su desarrollo junto a la memoria.</w:t>
      </w:r>
    </w:p>
    <w:p w14:paraId="181C5DED" w14:textId="77777777" w:rsidR="00555E08" w:rsidRDefault="00555E08" w:rsidP="00555E08">
      <w:pPr>
        <w:keepNext/>
        <w:jc w:val="center"/>
      </w:pPr>
      <w:r>
        <w:rPr>
          <w:noProof/>
        </w:rPr>
        <w:drawing>
          <wp:inline distT="0" distB="0" distL="0" distR="0" wp14:anchorId="730AC05E" wp14:editId="0B237299">
            <wp:extent cx="7613537" cy="2594773"/>
            <wp:effectExtent l="0" t="5397" r="1587" b="1588"/>
            <wp:docPr id="5928944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7694598" cy="2622399"/>
                    </a:xfrm>
                    <a:prstGeom prst="rect">
                      <a:avLst/>
                    </a:prstGeom>
                    <a:noFill/>
                    <a:ln>
                      <a:noFill/>
                    </a:ln>
                  </pic:spPr>
                </pic:pic>
              </a:graphicData>
            </a:graphic>
          </wp:inline>
        </w:drawing>
      </w:r>
    </w:p>
    <w:p w14:paraId="4860A3CC" w14:textId="035057B4" w:rsidR="00444D4D" w:rsidRDefault="00555E08" w:rsidP="00555E08">
      <w:pPr>
        <w:pStyle w:val="Sinespaciado"/>
      </w:pPr>
      <w:bookmarkStart w:id="28" w:name="_Toc168598194"/>
      <w:r>
        <w:t xml:space="preserve">Figura </w:t>
      </w:r>
      <w:r>
        <w:fldChar w:fldCharType="begin"/>
      </w:r>
      <w:r>
        <w:instrText xml:space="preserve"> SEQ Ilustración \* ARABIC </w:instrText>
      </w:r>
      <w:r>
        <w:fldChar w:fldCharType="separate"/>
      </w:r>
      <w:r w:rsidR="003A730B">
        <w:rPr>
          <w:noProof/>
        </w:rPr>
        <w:t>2</w:t>
      </w:r>
      <w:r>
        <w:fldChar w:fldCharType="end"/>
      </w:r>
      <w:r>
        <w:t xml:space="preserve"> </w:t>
      </w:r>
      <w:r w:rsidR="00ED5DE8">
        <w:t>-</w:t>
      </w:r>
      <w:r>
        <w:t xml:space="preserve"> Diagrama de Gantt</w:t>
      </w:r>
      <w:bookmarkEnd w:id="28"/>
    </w:p>
    <w:p w14:paraId="37B3978F" w14:textId="3733A9B6" w:rsidR="00444D4D" w:rsidRDefault="00F97C6C" w:rsidP="003C3825">
      <w:pPr>
        <w:pStyle w:val="Ttulo1"/>
        <w:numPr>
          <w:ilvl w:val="0"/>
          <w:numId w:val="3"/>
        </w:numPr>
      </w:pPr>
      <w:bookmarkStart w:id="29" w:name="_Toc164681675"/>
      <w:bookmarkStart w:id="30" w:name="_Toc168598234"/>
      <w:r>
        <w:lastRenderedPageBreak/>
        <w:t>Tecnologías</w:t>
      </w:r>
      <w:r w:rsidR="00257988">
        <w:t xml:space="preserve">, </w:t>
      </w:r>
      <w:r>
        <w:t>Lenguajes</w:t>
      </w:r>
      <w:r w:rsidR="00AD79F4" w:rsidRPr="006574C2">
        <w:t xml:space="preserve"> </w:t>
      </w:r>
      <w:r w:rsidR="00AD79F4">
        <w:t xml:space="preserve">y </w:t>
      </w:r>
      <w:r w:rsidRPr="006574C2">
        <w:t xml:space="preserve">Herramientas </w:t>
      </w:r>
      <w:r w:rsidR="00444D4D" w:rsidRPr="006574C2">
        <w:t>utilizadas</w:t>
      </w:r>
      <w:bookmarkEnd w:id="29"/>
      <w:bookmarkEnd w:id="30"/>
    </w:p>
    <w:p w14:paraId="4C24A4E7" w14:textId="5E1C87D6" w:rsidR="006C6E2C" w:rsidDel="00D06A43" w:rsidRDefault="006C6E2C" w:rsidP="006C6E2C">
      <w:pPr>
        <w:rPr>
          <w:del w:id="31" w:author="MARRAHY ARENAS, SERGI" w:date="2024-05-16T10:08:00Z" w16du:dateUtc="2024-05-16T08:08:00Z"/>
        </w:rPr>
      </w:pPr>
      <w:r>
        <w:t xml:space="preserve">A continuación, se van a nombrar </w:t>
      </w:r>
      <w:r w:rsidR="00BE5B1B">
        <w:t>las herramientas</w:t>
      </w:r>
      <w:r w:rsidR="0034440E">
        <w:t>,</w:t>
      </w:r>
      <w:r w:rsidR="00BE5B1B">
        <w:t xml:space="preserve"> tecnologías </w:t>
      </w:r>
      <w:r w:rsidR="0034440E">
        <w:t>y lenguaje</w:t>
      </w:r>
      <w:r w:rsidR="00BE5B1B">
        <w:t xml:space="preserve"> utilizad</w:t>
      </w:r>
      <w:r w:rsidR="0034440E">
        <w:t>o</w:t>
      </w:r>
      <w:r w:rsidR="00BE5B1B">
        <w:t xml:space="preserve"> en el desarrollo de la aplicación:</w:t>
      </w:r>
    </w:p>
    <w:p w14:paraId="0ADD6D92" w14:textId="77777777" w:rsidR="00BE5B1B" w:rsidRPr="006C6E2C" w:rsidRDefault="00BE5B1B" w:rsidP="006C6E2C"/>
    <w:p w14:paraId="1AC0255F" w14:textId="2306F0B4" w:rsidR="00444D4D" w:rsidRPr="00444D4D" w:rsidRDefault="003C3825" w:rsidP="005C40F1">
      <w:pPr>
        <w:pStyle w:val="Ttulo2"/>
      </w:pPr>
      <w:bookmarkStart w:id="32" w:name="_Toc168598235"/>
      <w:r>
        <w:t xml:space="preserve">3.1. </w:t>
      </w:r>
      <w:r w:rsidR="00BE5B1B">
        <w:t>Entorno de Desarrollo</w:t>
      </w:r>
      <w:r w:rsidR="0097333B">
        <w:t xml:space="preserve"> </w:t>
      </w:r>
      <w:r w:rsidR="00E9568E">
        <w:t>–</w:t>
      </w:r>
      <w:r w:rsidR="0097333B">
        <w:t xml:space="preserve"> Herramienta</w:t>
      </w:r>
      <w:bookmarkEnd w:id="32"/>
    </w:p>
    <w:p w14:paraId="18F11553" w14:textId="3FF5C59D" w:rsidR="00CF01AE" w:rsidRPr="007F6C3A" w:rsidRDefault="00CF01AE" w:rsidP="006B486C">
      <w:pPr>
        <w:pStyle w:val="Prrafodelista"/>
        <w:numPr>
          <w:ilvl w:val="0"/>
          <w:numId w:val="20"/>
        </w:numPr>
        <w:rPr>
          <w:b/>
          <w:bCs/>
        </w:rPr>
      </w:pPr>
      <w:r w:rsidRPr="5A699AF4">
        <w:rPr>
          <w:b/>
          <w:bCs/>
        </w:rPr>
        <w:t>Android Studio</w:t>
      </w:r>
    </w:p>
    <w:p w14:paraId="1A7AB4D2" w14:textId="09A89EBA" w:rsidR="00444D4D" w:rsidRDefault="00444D4D" w:rsidP="00444D4D">
      <w:r>
        <w:t xml:space="preserve">Android Studio es un entorno de desarrollo completo para la creación de aplicaciones móviles Android. Ofrece un conjunto de herramientas intuitivas y avanzadas como un editor inteligente, un sistema de construcción flexible y un emulador de dispositivos integrado, Android Studio simplifica el proceso de desarrollo y optimización de aplicaciones para Android. Además, su integración con servicios como Firebase y Google Play facilita la implementación de </w:t>
      </w:r>
      <w:r w:rsidR="00E84D6C">
        <w:t>tecnologías utilizadas en este proyecto</w:t>
      </w:r>
      <w:r>
        <w:t>.</w:t>
      </w:r>
    </w:p>
    <w:p w14:paraId="71922732" w14:textId="15541116" w:rsidR="008C2A8D" w:rsidRDefault="00EC6CDE" w:rsidP="008C2A8D">
      <w:pPr>
        <w:keepNext/>
        <w:jc w:val="center"/>
      </w:pPr>
      <w:r>
        <w:rPr>
          <w:noProof/>
        </w:rPr>
        <w:drawing>
          <wp:inline distT="0" distB="0" distL="0" distR="0" wp14:anchorId="0DA0BFA9" wp14:editId="56142008">
            <wp:extent cx="2735249" cy="1435923"/>
            <wp:effectExtent l="0" t="0" r="8255" b="0"/>
            <wp:docPr id="1289141796" name="Imagen 1" descr="Android Developers Blog: Android Studio @ I/O '23: Announcing Studio Bot,  an AI-powered coding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Developers Blog: Android Studio @ I/O '23: Announcing Studio Bot,  an AI-powered coding assista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76129" cy="1457384"/>
                    </a:xfrm>
                    <a:prstGeom prst="rect">
                      <a:avLst/>
                    </a:prstGeom>
                    <a:noFill/>
                    <a:ln>
                      <a:noFill/>
                    </a:ln>
                  </pic:spPr>
                </pic:pic>
              </a:graphicData>
            </a:graphic>
          </wp:inline>
        </w:drawing>
      </w:r>
    </w:p>
    <w:p w14:paraId="3E6CC36D" w14:textId="64D16BEF" w:rsidR="00811F98" w:rsidRDefault="00BA14A7" w:rsidP="00FB00CD">
      <w:pPr>
        <w:pStyle w:val="Sinespaciado"/>
      </w:pPr>
      <w:bookmarkStart w:id="33" w:name="_Toc168598195"/>
      <w:r>
        <w:t>Figura</w:t>
      </w:r>
      <w:r w:rsidR="008C2A8D">
        <w:t xml:space="preserve"> </w:t>
      </w:r>
      <w:r w:rsidR="008C2A8D">
        <w:fldChar w:fldCharType="begin"/>
      </w:r>
      <w:r w:rsidR="008C2A8D">
        <w:instrText xml:space="preserve"> SEQ Ilustración \* ARABIC </w:instrText>
      </w:r>
      <w:r w:rsidR="008C2A8D">
        <w:fldChar w:fldCharType="separate"/>
      </w:r>
      <w:r w:rsidR="003A730B">
        <w:rPr>
          <w:noProof/>
        </w:rPr>
        <w:t>3</w:t>
      </w:r>
      <w:r w:rsidR="008C2A8D">
        <w:fldChar w:fldCharType="end"/>
      </w:r>
      <w:r>
        <w:t xml:space="preserve"> - Logo de Android Studio</w:t>
      </w:r>
      <w:bookmarkEnd w:id="33"/>
    </w:p>
    <w:p w14:paraId="6151A047" w14:textId="190D6DB4" w:rsidR="00396FDD" w:rsidRDefault="00176A96" w:rsidP="007A5595">
      <w:pPr>
        <w:pStyle w:val="Ttulo2"/>
      </w:pPr>
      <w:bookmarkStart w:id="34" w:name="_Toc168598236"/>
      <w:r>
        <w:t>3.2. Frame</w:t>
      </w:r>
      <w:r w:rsidR="00396FDD">
        <w:t xml:space="preserve">work – </w:t>
      </w:r>
      <w:r w:rsidR="001411CA">
        <w:t>Herramienta</w:t>
      </w:r>
      <w:bookmarkEnd w:id="34"/>
    </w:p>
    <w:p w14:paraId="5DD4A11C" w14:textId="21A44C1D" w:rsidR="007A5595" w:rsidRPr="00095E12" w:rsidRDefault="00095E12" w:rsidP="007A5595">
      <w:pPr>
        <w:pStyle w:val="Prrafodelista"/>
        <w:numPr>
          <w:ilvl w:val="0"/>
          <w:numId w:val="20"/>
        </w:numPr>
      </w:pPr>
      <w:r w:rsidRPr="5A699AF4">
        <w:rPr>
          <w:b/>
          <w:bCs/>
        </w:rPr>
        <w:t>Jetpack Compose</w:t>
      </w:r>
    </w:p>
    <w:p w14:paraId="66A8B8A4" w14:textId="2466E733" w:rsidR="00095E12" w:rsidRDefault="00D245B6" w:rsidP="00095E12">
      <w:r>
        <w:t xml:space="preserve">Jetpack Compose </w:t>
      </w:r>
      <w:r w:rsidR="007D1F8A">
        <w:t>es un kit de herramientas desarrollado por Google, diseñado para crear interfaces de usuario</w:t>
      </w:r>
      <w:r w:rsidR="00EA4416">
        <w:t xml:space="preserve"> de una manera simple y rápida, acelerando así el desarrollo de la interfaz</w:t>
      </w:r>
      <w:r w:rsidR="003A7101">
        <w:t xml:space="preserve"> en </w:t>
      </w:r>
      <w:r w:rsidR="00EA4416">
        <w:t>aplicaciones Android</w:t>
      </w:r>
      <w:r w:rsidR="003A7101">
        <w:t xml:space="preserve">. Este framework utiliza Kotlin como lenguaje oficial </w:t>
      </w:r>
      <w:r w:rsidR="00BF6E97">
        <w:t xml:space="preserve">aún que también se puede desarrollar aplicaciones con Java </w:t>
      </w:r>
      <w:r w:rsidR="003A7101">
        <w:t>y s</w:t>
      </w:r>
      <w:r w:rsidR="00225536">
        <w:t>e</w:t>
      </w:r>
      <w:r w:rsidR="003A7101">
        <w:t xml:space="preserve"> </w:t>
      </w:r>
      <w:r w:rsidR="00225536">
        <w:t>enfoca</w:t>
      </w:r>
      <w:r w:rsidR="003A7101">
        <w:t xml:space="preserve"> en la declaración</w:t>
      </w:r>
      <w:r w:rsidR="001904CA">
        <w:t xml:space="preserve"> de Composables para la creación de UIs.</w:t>
      </w:r>
      <w:r w:rsidR="003F3D68">
        <w:t xml:space="preserve"> Jetpack Compose mantiene un</w:t>
      </w:r>
      <w:r w:rsidR="009A6C29">
        <w:t>a compatibilidad con Material Design para generar paletas de colores, fuentes de letra</w:t>
      </w:r>
      <w:r w:rsidR="00EE4285">
        <w:t>, etc.</w:t>
      </w:r>
      <w:r w:rsidR="009A6C29">
        <w:t xml:space="preserve"> más atractivas para el usuario</w:t>
      </w:r>
      <w:r w:rsidR="00D963C4">
        <w:t xml:space="preserve">. La UI se actualiza automáticamente como respuesta a los cambios que el usuario pueda </w:t>
      </w:r>
      <w:r w:rsidR="00D546BC">
        <w:t>accionar, de esta manera se elimina la necesidad de controlar manualmente el estado</w:t>
      </w:r>
      <w:r w:rsidR="00254FB0">
        <w:t xml:space="preserve"> de la UI.</w:t>
      </w:r>
      <w:r w:rsidR="009A6C29">
        <w:t xml:space="preserve"> </w:t>
      </w:r>
    </w:p>
    <w:p w14:paraId="27C36789" w14:textId="77777777" w:rsidR="00360F6E" w:rsidRDefault="008D53E8" w:rsidP="00360F6E">
      <w:pPr>
        <w:keepNext/>
        <w:jc w:val="center"/>
      </w:pPr>
      <w:r>
        <w:rPr>
          <w:noProof/>
        </w:rPr>
        <w:drawing>
          <wp:inline distT="0" distB="0" distL="0" distR="0" wp14:anchorId="704E3A1F" wp14:editId="3FAB2D59">
            <wp:extent cx="2017616" cy="1064525"/>
            <wp:effectExtent l="0" t="0" r="1905" b="2540"/>
            <wp:docPr id="1494457685" name="Imagen 1" descr="Jetpack Compose - ann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tpack Compose - annco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6320" cy="1084946"/>
                    </a:xfrm>
                    <a:prstGeom prst="rect">
                      <a:avLst/>
                    </a:prstGeom>
                    <a:noFill/>
                    <a:ln>
                      <a:noFill/>
                    </a:ln>
                  </pic:spPr>
                </pic:pic>
              </a:graphicData>
            </a:graphic>
          </wp:inline>
        </w:drawing>
      </w:r>
    </w:p>
    <w:p w14:paraId="7246BC8D" w14:textId="2CB8DECB" w:rsidR="00360F6E" w:rsidRPr="007A5595" w:rsidRDefault="00A94D01" w:rsidP="00360F6E">
      <w:pPr>
        <w:pStyle w:val="Sinespaciado"/>
        <w:rPr>
          <w:ins w:id="35" w:author="MARRAHY ARENAS, SERGI" w:date="2024-05-16T10:07:00Z" w16du:dateUtc="2024-05-16T08:07:00Z"/>
        </w:rPr>
      </w:pPr>
      <w:bookmarkStart w:id="36" w:name="_Toc168598196"/>
      <w:r>
        <w:t>Figura</w:t>
      </w:r>
      <w:r w:rsidR="00360F6E">
        <w:t xml:space="preserve"> </w:t>
      </w:r>
      <w:r w:rsidR="00360F6E">
        <w:fldChar w:fldCharType="begin"/>
      </w:r>
      <w:r w:rsidR="00360F6E">
        <w:instrText xml:space="preserve"> SEQ Ilustración \* ARABIC </w:instrText>
      </w:r>
      <w:r w:rsidR="00360F6E">
        <w:fldChar w:fldCharType="separate"/>
      </w:r>
      <w:r w:rsidR="003A730B">
        <w:rPr>
          <w:noProof/>
        </w:rPr>
        <w:t>4</w:t>
      </w:r>
      <w:r w:rsidR="00360F6E">
        <w:fldChar w:fldCharType="end"/>
      </w:r>
      <w:r>
        <w:t xml:space="preserve"> </w:t>
      </w:r>
      <w:r w:rsidR="00ED5DE8">
        <w:t>-</w:t>
      </w:r>
      <w:r>
        <w:t xml:space="preserve"> Logo de Jetpack Compose</w:t>
      </w:r>
      <w:bookmarkEnd w:id="36"/>
    </w:p>
    <w:p w14:paraId="0B9A0EA9" w14:textId="67B14091" w:rsidR="00AE306A" w:rsidRDefault="005C40F1" w:rsidP="005C40F1">
      <w:pPr>
        <w:pStyle w:val="Ttulo2"/>
      </w:pPr>
      <w:bookmarkStart w:id="37" w:name="_Toc168598237"/>
      <w:r>
        <w:lastRenderedPageBreak/>
        <w:t>3.</w:t>
      </w:r>
      <w:r w:rsidR="00360F6E">
        <w:t>3</w:t>
      </w:r>
      <w:r>
        <w:t xml:space="preserve">. </w:t>
      </w:r>
      <w:r w:rsidR="00AE306A">
        <w:t>Lenguaje de programación</w:t>
      </w:r>
      <w:r w:rsidR="0097333B">
        <w:t xml:space="preserve"> </w:t>
      </w:r>
      <w:r w:rsidR="00E9568E">
        <w:t>–</w:t>
      </w:r>
      <w:r w:rsidR="0097333B">
        <w:t xml:space="preserve"> </w:t>
      </w:r>
      <w:r w:rsidR="000A4F3A">
        <w:t>Lenguaje</w:t>
      </w:r>
      <w:bookmarkEnd w:id="37"/>
    </w:p>
    <w:p w14:paraId="4CB29E1A" w14:textId="6D930D0D" w:rsidR="00AE306A" w:rsidRPr="007F6C3A" w:rsidRDefault="003161F2" w:rsidP="006B486C">
      <w:pPr>
        <w:pStyle w:val="Prrafodelista"/>
        <w:numPr>
          <w:ilvl w:val="0"/>
          <w:numId w:val="20"/>
        </w:numPr>
        <w:rPr>
          <w:b/>
          <w:bCs/>
        </w:rPr>
      </w:pPr>
      <w:r w:rsidRPr="5A699AF4">
        <w:rPr>
          <w:b/>
          <w:bCs/>
        </w:rPr>
        <w:t>Kotlin</w:t>
      </w:r>
    </w:p>
    <w:p w14:paraId="0A98569E" w14:textId="6811A9F3" w:rsidR="006574C2" w:rsidRDefault="00571CC6" w:rsidP="006574C2">
      <w:r>
        <w:t xml:space="preserve">Kotlin </w:t>
      </w:r>
      <w:r w:rsidR="007653DA">
        <w:t>es un lenguaje de programación</w:t>
      </w:r>
      <w:r w:rsidR="00E6187B">
        <w:t xml:space="preserve"> </w:t>
      </w:r>
      <w:r w:rsidR="00201BD0">
        <w:t>que se utiliza para el desarrollo de esta aplicación</w:t>
      </w:r>
      <w:r w:rsidR="00D26739">
        <w:t xml:space="preserve"> ya que es una elección sólida </w:t>
      </w:r>
      <w:r w:rsidR="006B7954">
        <w:t>por la interoperabilidad con Java, su concisión y claridad de código, la seguridad contra nulos</w:t>
      </w:r>
      <w:r w:rsidR="00250E26">
        <w:t xml:space="preserve">, librerías </w:t>
      </w:r>
      <w:r w:rsidR="001E2D69">
        <w:t>como Retrofit 2 y Room</w:t>
      </w:r>
      <w:r w:rsidR="00C41846">
        <w:t>,</w:t>
      </w:r>
      <w:r w:rsidR="00250E26">
        <w:t xml:space="preserve"> compatibilidad con las </w:t>
      </w:r>
      <w:r w:rsidR="00C41846">
        <w:t>C</w:t>
      </w:r>
      <w:r w:rsidR="00250E26">
        <w:t>oroutines</w:t>
      </w:r>
      <w:r w:rsidR="00C41846">
        <w:t xml:space="preserve"> y la gestión de hilos</w:t>
      </w:r>
      <w:r w:rsidR="00EB4B06">
        <w:t>.</w:t>
      </w:r>
    </w:p>
    <w:p w14:paraId="32F152ED" w14:textId="77777777" w:rsidR="0096767A" w:rsidRDefault="00F65CC8" w:rsidP="0096767A">
      <w:pPr>
        <w:keepNext/>
        <w:jc w:val="center"/>
      </w:pPr>
      <w:ins w:id="38" w:author="MARRAHY ARENAS, SERGI" w:date="2024-05-16T10:09:00Z" w16du:dateUtc="2024-05-16T08:09:00Z">
        <w:r>
          <w:rPr>
            <w:noProof/>
          </w:rPr>
          <w:drawing>
            <wp:inline distT="0" distB="0" distL="0" distR="0" wp14:anchorId="3F8F60B1" wp14:editId="4F628841">
              <wp:extent cx="1949477" cy="667910"/>
              <wp:effectExtent l="0" t="0" r="0" b="0"/>
              <wp:docPr id="628213760" name="Imagen 2" descr="Tu primer programa en Kot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 primer programa en Kotli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49477" cy="667910"/>
                      </a:xfrm>
                      <a:prstGeom prst="rect">
                        <a:avLst/>
                      </a:prstGeom>
                      <a:noFill/>
                      <a:ln>
                        <a:noFill/>
                      </a:ln>
                    </pic:spPr>
                  </pic:pic>
                </a:graphicData>
              </a:graphic>
            </wp:inline>
          </w:drawing>
        </w:r>
      </w:ins>
    </w:p>
    <w:p w14:paraId="2630C0F8" w14:textId="258FB64D" w:rsidR="00B32309" w:rsidRDefault="00086642" w:rsidP="00FB00CD">
      <w:pPr>
        <w:pStyle w:val="Sinespaciado"/>
        <w:rPr>
          <w:ins w:id="39" w:author="MARRAHY ARENAS, SERGI" w:date="2024-05-16T10:09:00Z" w16du:dateUtc="2024-05-16T08:09:00Z"/>
        </w:rPr>
      </w:pPr>
      <w:bookmarkStart w:id="40" w:name="_Toc168598197"/>
      <w:r>
        <w:t>Figura</w:t>
      </w:r>
      <w:r w:rsidR="0096767A">
        <w:t xml:space="preserve"> </w:t>
      </w:r>
      <w:r w:rsidR="0096767A">
        <w:fldChar w:fldCharType="begin"/>
      </w:r>
      <w:r w:rsidR="0096767A">
        <w:instrText xml:space="preserve"> SEQ Ilustración \* ARABIC </w:instrText>
      </w:r>
      <w:r w:rsidR="0096767A">
        <w:fldChar w:fldCharType="separate"/>
      </w:r>
      <w:r w:rsidR="003A730B">
        <w:rPr>
          <w:noProof/>
        </w:rPr>
        <w:t>5</w:t>
      </w:r>
      <w:r w:rsidR="0096767A">
        <w:fldChar w:fldCharType="end"/>
      </w:r>
      <w:r w:rsidR="0096767A">
        <w:t xml:space="preserve"> - Logo de Kotlin.</w:t>
      </w:r>
      <w:bookmarkEnd w:id="40"/>
    </w:p>
    <w:p w14:paraId="6DFF3F25" w14:textId="24775F8D" w:rsidR="00AE306A" w:rsidRDefault="005C40F1" w:rsidP="005C40F1">
      <w:pPr>
        <w:pStyle w:val="Ttulo2"/>
      </w:pPr>
      <w:bookmarkStart w:id="41" w:name="_Toc168598238"/>
      <w:r>
        <w:t>3.</w:t>
      </w:r>
      <w:r w:rsidR="00360F6E">
        <w:t>4</w:t>
      </w:r>
      <w:r>
        <w:t xml:space="preserve">. </w:t>
      </w:r>
      <w:r w:rsidR="00AE306A">
        <w:t>Control de versiones</w:t>
      </w:r>
      <w:r w:rsidR="0069522D">
        <w:t xml:space="preserve"> </w:t>
      </w:r>
      <w:r w:rsidR="00E9568E">
        <w:t>–</w:t>
      </w:r>
      <w:r w:rsidR="0069522D">
        <w:t xml:space="preserve"> Herramienta</w:t>
      </w:r>
      <w:bookmarkEnd w:id="41"/>
    </w:p>
    <w:p w14:paraId="607391D2" w14:textId="23A72F17" w:rsidR="00AE306A" w:rsidRPr="008A2F16" w:rsidRDefault="00444D4D" w:rsidP="006B486C">
      <w:pPr>
        <w:pStyle w:val="Prrafodelista"/>
        <w:numPr>
          <w:ilvl w:val="0"/>
          <w:numId w:val="20"/>
        </w:numPr>
        <w:rPr>
          <w:b/>
          <w:bCs/>
        </w:rPr>
      </w:pPr>
      <w:r w:rsidRPr="5A699AF4">
        <w:rPr>
          <w:b/>
          <w:bCs/>
        </w:rPr>
        <w:t>Github</w:t>
      </w:r>
    </w:p>
    <w:p w14:paraId="26874999" w14:textId="6196DCCA" w:rsidR="00444D4D" w:rsidRDefault="00444D4D" w:rsidP="006574C2">
      <w:r>
        <w:t xml:space="preserve">GitHub ofrece una solución para </w:t>
      </w:r>
      <w:r w:rsidR="00C944F1">
        <w:t xml:space="preserve">el </w:t>
      </w:r>
      <w:r>
        <w:t xml:space="preserve">control de versiones. </w:t>
      </w:r>
      <w:r w:rsidR="00EE746E">
        <w:t>En</w:t>
      </w:r>
      <w:r>
        <w:t xml:space="preserve"> este proyecto </w:t>
      </w:r>
      <w:r w:rsidR="00EE746E">
        <w:t xml:space="preserve">ha </w:t>
      </w:r>
      <w:r>
        <w:t>proporciona</w:t>
      </w:r>
      <w:r w:rsidR="00EE746E">
        <w:t>do</w:t>
      </w:r>
      <w:r>
        <w:t xml:space="preserve"> una plataforma segura para almacenar el proyecto y la memoria, lo que </w:t>
      </w:r>
      <w:r w:rsidR="00EE746E">
        <w:t xml:space="preserve">ha </w:t>
      </w:r>
      <w:r>
        <w:t>permit</w:t>
      </w:r>
      <w:r w:rsidR="00EE746E">
        <w:t>ido</w:t>
      </w:r>
      <w:r>
        <w:t xml:space="preserve"> acceder a ellos desde cualquier lugar</w:t>
      </w:r>
      <w:r w:rsidR="003F5B0C">
        <w:t>,</w:t>
      </w:r>
      <w:r>
        <w:t xml:space="preserve"> compartirlos con el tutor y otros colaboradores de manera sencilla y segura.</w:t>
      </w:r>
    </w:p>
    <w:p w14:paraId="6FFC35DE" w14:textId="77777777" w:rsidR="002518FC" w:rsidRDefault="00157027" w:rsidP="002518FC">
      <w:pPr>
        <w:keepNext/>
        <w:jc w:val="center"/>
      </w:pPr>
      <w:ins w:id="42" w:author="MARRAHY ARENAS, SERGI" w:date="2024-05-16T10:10:00Z" w16du:dateUtc="2024-05-16T08:10:00Z">
        <w:r>
          <w:rPr>
            <w:noProof/>
          </w:rPr>
          <w:drawing>
            <wp:inline distT="0" distB="0" distL="0" distR="0" wp14:anchorId="5A04C3B8" wp14:editId="59A3EB49">
              <wp:extent cx="1906101" cy="850790"/>
              <wp:effectExtent l="0" t="0" r="0" b="0"/>
              <wp:docPr id="5934278" name="Imagen 3" descr="GitHub — A Beginner's Introduction | by Thiago Marsal Faria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 — A Beginner's Introduction | by Thiago Marsal Farias | Med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32493" cy="862570"/>
                      </a:xfrm>
                      <a:prstGeom prst="rect">
                        <a:avLst/>
                      </a:prstGeom>
                      <a:noFill/>
                      <a:ln>
                        <a:noFill/>
                      </a:ln>
                    </pic:spPr>
                  </pic:pic>
                </a:graphicData>
              </a:graphic>
            </wp:inline>
          </w:drawing>
        </w:r>
      </w:ins>
    </w:p>
    <w:p w14:paraId="39AB846E" w14:textId="4C596291" w:rsidR="002518FC" w:rsidRDefault="00B7455E" w:rsidP="00086642">
      <w:pPr>
        <w:pStyle w:val="Sinespaciado"/>
      </w:pPr>
      <w:bookmarkStart w:id="43" w:name="_Toc168598198"/>
      <w:r>
        <w:t>Figura</w:t>
      </w:r>
      <w:r w:rsidR="002518FC">
        <w:t xml:space="preserve"> </w:t>
      </w:r>
      <w:r w:rsidR="002518FC">
        <w:fldChar w:fldCharType="begin"/>
      </w:r>
      <w:r w:rsidR="002518FC">
        <w:instrText xml:space="preserve"> SEQ Ilustración \* ARABIC </w:instrText>
      </w:r>
      <w:r w:rsidR="002518FC">
        <w:fldChar w:fldCharType="separate"/>
      </w:r>
      <w:r w:rsidR="003A730B">
        <w:rPr>
          <w:noProof/>
        </w:rPr>
        <w:t>6</w:t>
      </w:r>
      <w:r w:rsidR="002518FC">
        <w:fldChar w:fldCharType="end"/>
      </w:r>
      <w:r w:rsidR="00086642">
        <w:t xml:space="preserve"> </w:t>
      </w:r>
      <w:r w:rsidR="00ED5DE8">
        <w:t>-</w:t>
      </w:r>
      <w:r w:rsidR="00086642">
        <w:t xml:space="preserve"> Logo de GitHub</w:t>
      </w:r>
      <w:bookmarkEnd w:id="43"/>
    </w:p>
    <w:p w14:paraId="0C4BDBF0" w14:textId="2238E382" w:rsidR="00C944F1" w:rsidRDefault="005C40F1" w:rsidP="005C40F1">
      <w:pPr>
        <w:pStyle w:val="Ttulo2"/>
      </w:pPr>
      <w:bookmarkStart w:id="44" w:name="_Toc168598239"/>
      <w:r>
        <w:t>3.</w:t>
      </w:r>
      <w:r w:rsidR="00360F6E">
        <w:t>5</w:t>
      </w:r>
      <w:r>
        <w:t xml:space="preserve">. </w:t>
      </w:r>
      <w:r w:rsidR="00C944F1">
        <w:t>Base de datos</w:t>
      </w:r>
      <w:r w:rsidR="0069522D">
        <w:t xml:space="preserve"> </w:t>
      </w:r>
      <w:r w:rsidR="00E9568E">
        <w:t>–</w:t>
      </w:r>
      <w:r w:rsidR="0069522D">
        <w:t xml:space="preserve"> Herramienta</w:t>
      </w:r>
      <w:bookmarkEnd w:id="44"/>
    </w:p>
    <w:p w14:paraId="009920D8" w14:textId="64FC21B6" w:rsidR="00C944F1" w:rsidRPr="008A2F16" w:rsidRDefault="00444D4D" w:rsidP="006B486C">
      <w:pPr>
        <w:pStyle w:val="Prrafodelista"/>
        <w:numPr>
          <w:ilvl w:val="0"/>
          <w:numId w:val="20"/>
        </w:numPr>
        <w:rPr>
          <w:b/>
          <w:bCs/>
        </w:rPr>
      </w:pPr>
      <w:r w:rsidRPr="5A699AF4">
        <w:rPr>
          <w:b/>
          <w:bCs/>
        </w:rPr>
        <w:t>SQLite</w:t>
      </w:r>
    </w:p>
    <w:p w14:paraId="0B1F34EE" w14:textId="0B05D726" w:rsidR="00444D4D" w:rsidRPr="00444D4D" w:rsidRDefault="00444D4D" w:rsidP="00444D4D">
      <w:pPr>
        <w:rPr>
          <w:rFonts w:ascii="Times New Roman" w:hAnsi="Times New Roman" w:cs="Times New Roman"/>
          <w:lang w:eastAsia="es-ES"/>
        </w:rPr>
      </w:pPr>
      <w:r w:rsidRPr="00444D4D">
        <w:rPr>
          <w:lang w:eastAsia="es-ES"/>
        </w:rPr>
        <w:t xml:space="preserve">SQLite es una biblioteca de gestión de bases de datos relacionales que se </w:t>
      </w:r>
      <w:r w:rsidR="00304BE9">
        <w:rPr>
          <w:lang w:eastAsia="es-ES"/>
        </w:rPr>
        <w:t>ha utilizado</w:t>
      </w:r>
      <w:r w:rsidRPr="00444D4D">
        <w:rPr>
          <w:lang w:eastAsia="es-ES"/>
        </w:rPr>
        <w:t xml:space="preserve"> en el desarrollo de esta aplicación móvil. Es una solución ligera, eficiente y autónoma que permite crear y gestionar bases de datos locales en el dispositivo del usuario. Con soporte completo para transacciones ACID;</w:t>
      </w:r>
    </w:p>
    <w:p w14:paraId="473E538B" w14:textId="33F4B175" w:rsidR="00444D4D" w:rsidRPr="00444D4D" w:rsidRDefault="00444D4D" w:rsidP="00444D4D">
      <w:pPr>
        <w:ind w:left="708"/>
        <w:rPr>
          <w:lang w:eastAsia="es-ES"/>
        </w:rPr>
      </w:pPr>
      <w:r w:rsidRPr="00444D4D">
        <w:rPr>
          <w:b/>
          <w:bCs/>
        </w:rPr>
        <w:t>Atomicidad</w:t>
      </w:r>
      <w:r w:rsidRPr="00444D4D">
        <w:t>:</w:t>
      </w:r>
      <w:r w:rsidRPr="00444D4D">
        <w:rPr>
          <w:b/>
          <w:bCs/>
          <w:lang w:eastAsia="es-ES"/>
        </w:rPr>
        <w:t xml:space="preserve"> </w:t>
      </w:r>
      <w:r>
        <w:rPr>
          <w:lang w:eastAsia="es-ES"/>
        </w:rPr>
        <w:t>P</w:t>
      </w:r>
      <w:r w:rsidRPr="00444D4D">
        <w:rPr>
          <w:lang w:eastAsia="es-ES"/>
        </w:rPr>
        <w:t>osibilidad de revertir los cambios o algún fallo en la base de</w:t>
      </w:r>
      <w:r>
        <w:rPr>
          <w:lang w:eastAsia="es-ES"/>
        </w:rPr>
        <w:t xml:space="preserve"> </w:t>
      </w:r>
      <w:r w:rsidRPr="00444D4D">
        <w:rPr>
          <w:lang w:eastAsia="es-ES"/>
        </w:rPr>
        <w:t>datos con un rollback.</w:t>
      </w:r>
    </w:p>
    <w:p w14:paraId="3D17E778" w14:textId="77777777" w:rsidR="00444D4D" w:rsidRPr="00444D4D" w:rsidRDefault="00444D4D" w:rsidP="00444D4D">
      <w:pPr>
        <w:ind w:left="708"/>
        <w:rPr>
          <w:lang w:eastAsia="es-ES"/>
        </w:rPr>
      </w:pPr>
      <w:r w:rsidRPr="00444D4D">
        <w:rPr>
          <w:b/>
          <w:bCs/>
        </w:rPr>
        <w:t>Consistencia</w:t>
      </w:r>
      <w:r w:rsidRPr="00444D4D">
        <w:t>:</w:t>
      </w:r>
      <w:r w:rsidRPr="00444D4D">
        <w:rPr>
          <w:lang w:eastAsia="es-ES"/>
        </w:rPr>
        <w:t xml:space="preserve"> Asegura que todas las restricciones de integridad, como las claves primarias y las claves foráneas, se mantengan en todo momento.</w:t>
      </w:r>
    </w:p>
    <w:p w14:paraId="5917B69E" w14:textId="77777777" w:rsidR="00444D4D" w:rsidRPr="00444D4D" w:rsidRDefault="00444D4D" w:rsidP="00444D4D">
      <w:pPr>
        <w:ind w:left="708"/>
        <w:rPr>
          <w:lang w:eastAsia="es-ES"/>
        </w:rPr>
      </w:pPr>
      <w:r w:rsidRPr="00444D4D">
        <w:rPr>
          <w:b/>
          <w:bCs/>
        </w:rPr>
        <w:t>Aislamiento</w:t>
      </w:r>
      <w:r w:rsidRPr="00444D4D">
        <w:t>:</w:t>
      </w:r>
      <w:r w:rsidRPr="00444D4D">
        <w:rPr>
          <w:b/>
          <w:bCs/>
          <w:lang w:eastAsia="es-ES"/>
        </w:rPr>
        <w:t xml:space="preserve"> </w:t>
      </w:r>
      <w:r w:rsidRPr="00444D4D">
        <w:rPr>
          <w:lang w:eastAsia="es-ES"/>
        </w:rPr>
        <w:t> Las transacciones se ejecutan de forma aislada y no se van a ver afectadas por las transacciones concurrentes que se están ejecutando simultáneamente en la base de datos.</w:t>
      </w:r>
    </w:p>
    <w:p w14:paraId="2255675A" w14:textId="6F5D502C" w:rsidR="00444D4D" w:rsidRPr="00444D4D" w:rsidDel="00CD280C" w:rsidRDefault="00444D4D" w:rsidP="00444D4D">
      <w:pPr>
        <w:ind w:left="708"/>
        <w:rPr>
          <w:del w:id="45" w:author="MARRAHY ARENAS, SERGI" w:date="2024-05-16T10:17:00Z" w16du:dateUtc="2024-05-16T08:17:00Z"/>
          <w:lang w:eastAsia="es-ES"/>
        </w:rPr>
      </w:pPr>
      <w:r w:rsidRPr="00444D4D">
        <w:rPr>
          <w:b/>
          <w:bCs/>
        </w:rPr>
        <w:lastRenderedPageBreak/>
        <w:t>Durabilidad</w:t>
      </w:r>
      <w:r w:rsidRPr="00444D4D">
        <w:t>:</w:t>
      </w:r>
      <w:r>
        <w:rPr>
          <w:b/>
          <w:bCs/>
          <w:lang w:eastAsia="es-ES"/>
        </w:rPr>
        <w:t xml:space="preserve"> </w:t>
      </w:r>
      <w:r w:rsidRPr="00444D4D">
        <w:rPr>
          <w:lang w:eastAsia="es-ES"/>
        </w:rPr>
        <w:t>As</w:t>
      </w:r>
      <w:r w:rsidRPr="009640B0">
        <w:t>egura que una vez que una transacción se haya confirmado</w:t>
      </w:r>
      <w:r>
        <w:t xml:space="preserve"> </w:t>
      </w:r>
      <w:r w:rsidRPr="009640B0">
        <w:t>(committed), los cambios realizados por esa transacción permanezcan en la base de datos incluso en caso de falla del sistema, como un corte de energía.</w:t>
      </w:r>
    </w:p>
    <w:p w14:paraId="73986DF2" w14:textId="77777777" w:rsidR="00B32309" w:rsidRDefault="00B32309" w:rsidP="00F82D58">
      <w:pPr>
        <w:keepNext/>
        <w:ind w:left="708"/>
        <w:rPr>
          <w:lang w:eastAsia="es-ES"/>
        </w:rPr>
      </w:pPr>
    </w:p>
    <w:p w14:paraId="3324B290" w14:textId="77777777" w:rsidR="00F82D58" w:rsidRDefault="00F82D58" w:rsidP="00F82D58">
      <w:pPr>
        <w:keepNext/>
        <w:rPr>
          <w:lang w:eastAsia="es-ES"/>
        </w:rPr>
      </w:pPr>
    </w:p>
    <w:p w14:paraId="0439C6CA" w14:textId="3A5EA793" w:rsidR="00A94D01" w:rsidRDefault="000E7FA4" w:rsidP="00A94D01">
      <w:pPr>
        <w:keepNext/>
        <w:jc w:val="center"/>
      </w:pPr>
      <w:ins w:id="46" w:author="MARRAHY ARENAS, SERGI" w:date="2024-05-16T10:15:00Z" w16du:dateUtc="2024-05-16T08:15:00Z">
        <w:r>
          <w:rPr>
            <w:noProof/>
          </w:rPr>
          <w:drawing>
            <wp:inline distT="0" distB="0" distL="0" distR="0" wp14:anchorId="6A972972" wp14:editId="2A8F5A25">
              <wp:extent cx="3029447" cy="1435072"/>
              <wp:effectExtent l="0" t="0" r="0" b="0"/>
              <wp:docPr id="8083446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60509" cy="1449786"/>
                      </a:xfrm>
                      <a:prstGeom prst="rect">
                        <a:avLst/>
                      </a:prstGeom>
                      <a:noFill/>
                      <a:ln>
                        <a:noFill/>
                      </a:ln>
                    </pic:spPr>
                  </pic:pic>
                </a:graphicData>
              </a:graphic>
            </wp:inline>
          </w:drawing>
        </w:r>
      </w:ins>
    </w:p>
    <w:p w14:paraId="1311BBB8" w14:textId="1FB7176C" w:rsidR="004F51B3" w:rsidRDefault="00A94D01" w:rsidP="00FB00CD">
      <w:pPr>
        <w:pStyle w:val="Sinespaciado"/>
      </w:pPr>
      <w:bookmarkStart w:id="47" w:name="_Toc168598199"/>
      <w:r>
        <w:t xml:space="preserve">Figura </w:t>
      </w:r>
      <w:r>
        <w:fldChar w:fldCharType="begin"/>
      </w:r>
      <w:r>
        <w:instrText xml:space="preserve"> SEQ Ilustración \* ARABIC </w:instrText>
      </w:r>
      <w:r>
        <w:fldChar w:fldCharType="separate"/>
      </w:r>
      <w:r w:rsidR="003A730B">
        <w:rPr>
          <w:noProof/>
        </w:rPr>
        <w:t>7</w:t>
      </w:r>
      <w:r>
        <w:fldChar w:fldCharType="end"/>
      </w:r>
      <w:r>
        <w:t xml:space="preserve"> </w:t>
      </w:r>
      <w:r w:rsidR="00ED5DE8">
        <w:t>-</w:t>
      </w:r>
      <w:r>
        <w:t xml:space="preserve"> Logo de SQLite</w:t>
      </w:r>
      <w:bookmarkEnd w:id="47"/>
    </w:p>
    <w:p w14:paraId="5A9AF5BB" w14:textId="77777777" w:rsidR="004F51B3" w:rsidRPr="004F51B3" w:rsidRDefault="004F51B3">
      <w:pPr>
        <w:pStyle w:val="Sinespaciado"/>
        <w:jc w:val="both"/>
        <w:rPr>
          <w:lang w:eastAsia="es-ES"/>
        </w:rPr>
        <w:pPrChange w:id="48" w:author="MARRAHY ARENAS, SERGI" w:date="2024-05-16T10:19:00Z" w16du:dateUtc="2024-05-16T08:19:00Z">
          <w:pPr/>
        </w:pPrChange>
      </w:pPr>
    </w:p>
    <w:p w14:paraId="1AFC0F96" w14:textId="7B35164C" w:rsidR="00C944F1" w:rsidRDefault="005C40F1" w:rsidP="005C40F1">
      <w:pPr>
        <w:pStyle w:val="Ttulo2"/>
        <w:rPr>
          <w:lang w:eastAsia="es-ES"/>
        </w:rPr>
      </w:pPr>
      <w:bookmarkStart w:id="49" w:name="_Toc168598240"/>
      <w:r>
        <w:rPr>
          <w:lang w:eastAsia="es-ES"/>
        </w:rPr>
        <w:t>3.</w:t>
      </w:r>
      <w:r w:rsidR="00360F6E">
        <w:rPr>
          <w:lang w:eastAsia="es-ES"/>
        </w:rPr>
        <w:t>6</w:t>
      </w:r>
      <w:r>
        <w:rPr>
          <w:lang w:eastAsia="es-ES"/>
        </w:rPr>
        <w:t xml:space="preserve">. </w:t>
      </w:r>
      <w:r w:rsidR="00C944F1">
        <w:rPr>
          <w:lang w:eastAsia="es-ES"/>
        </w:rPr>
        <w:t>Editor de textos</w:t>
      </w:r>
      <w:r w:rsidR="008A2F16">
        <w:rPr>
          <w:lang w:eastAsia="es-ES"/>
        </w:rPr>
        <w:t xml:space="preserve"> - Herramienta</w:t>
      </w:r>
      <w:bookmarkEnd w:id="49"/>
    </w:p>
    <w:p w14:paraId="33EE586B" w14:textId="2E2FE2FF" w:rsidR="00C944F1" w:rsidRPr="008A2F16" w:rsidRDefault="00444D4D" w:rsidP="006B486C">
      <w:pPr>
        <w:pStyle w:val="Prrafodelista"/>
        <w:numPr>
          <w:ilvl w:val="0"/>
          <w:numId w:val="20"/>
        </w:numPr>
        <w:rPr>
          <w:b/>
          <w:bCs/>
          <w:lang w:eastAsia="es-ES"/>
        </w:rPr>
      </w:pPr>
      <w:r w:rsidRPr="5A699AF4">
        <w:rPr>
          <w:b/>
          <w:bCs/>
          <w:lang w:eastAsia="es-ES"/>
        </w:rPr>
        <w:t>Microsoft Office Word</w:t>
      </w:r>
    </w:p>
    <w:p w14:paraId="27CF757B" w14:textId="2EFA9FA4" w:rsidR="00444D4D" w:rsidRDefault="00444D4D" w:rsidP="00444D4D">
      <w:pPr>
        <w:rPr>
          <w:lang w:eastAsia="es-ES"/>
        </w:rPr>
      </w:pPr>
      <w:r w:rsidRPr="00444D4D">
        <w:rPr>
          <w:lang w:eastAsia="es-ES"/>
        </w:rPr>
        <w:t xml:space="preserve">Se </w:t>
      </w:r>
      <w:r w:rsidR="00716A37">
        <w:rPr>
          <w:lang w:eastAsia="es-ES"/>
        </w:rPr>
        <w:t>utiliza</w:t>
      </w:r>
      <w:r w:rsidRPr="00444D4D">
        <w:rPr>
          <w:lang w:eastAsia="es-ES"/>
        </w:rPr>
        <w:t xml:space="preserve"> Microsoft</w:t>
      </w:r>
      <w:r w:rsidR="00F82D58">
        <w:rPr>
          <w:lang w:eastAsia="es-ES"/>
        </w:rPr>
        <w:t xml:space="preserve"> Word</w:t>
      </w:r>
      <w:r w:rsidRPr="00444D4D">
        <w:rPr>
          <w:lang w:eastAsia="es-ES"/>
        </w:rPr>
        <w:t xml:space="preserve"> para redactar la memoria del </w:t>
      </w:r>
      <w:r w:rsidR="0017734E">
        <w:rPr>
          <w:lang w:eastAsia="es-ES"/>
        </w:rPr>
        <w:t>Proyecto</w:t>
      </w:r>
      <w:r w:rsidRPr="00444D4D">
        <w:rPr>
          <w:lang w:eastAsia="es-ES"/>
        </w:rPr>
        <w:t xml:space="preserve"> de Fin de </w:t>
      </w:r>
      <w:r w:rsidR="0017734E">
        <w:rPr>
          <w:lang w:eastAsia="es-ES"/>
        </w:rPr>
        <w:t>Curso</w:t>
      </w:r>
      <w:r w:rsidRPr="00444D4D">
        <w:rPr>
          <w:lang w:eastAsia="es-ES"/>
        </w:rPr>
        <w:t xml:space="preserve"> (</w:t>
      </w:r>
      <w:r w:rsidR="0017734E">
        <w:rPr>
          <w:lang w:eastAsia="es-ES"/>
        </w:rPr>
        <w:t>PFC</w:t>
      </w:r>
      <w:r w:rsidRPr="00444D4D">
        <w:rPr>
          <w:lang w:eastAsia="es-ES"/>
        </w:rPr>
        <w:t xml:space="preserve">) por </w:t>
      </w:r>
      <w:r w:rsidR="0030748B">
        <w:rPr>
          <w:lang w:eastAsia="es-ES"/>
        </w:rPr>
        <w:t xml:space="preserve">la cantidad de herramientas </w:t>
      </w:r>
      <w:r w:rsidRPr="00444D4D">
        <w:rPr>
          <w:lang w:eastAsia="es-ES"/>
        </w:rPr>
        <w:t xml:space="preserve">y funcionalidades específicas para </w:t>
      </w:r>
      <w:r w:rsidR="0030748B">
        <w:rPr>
          <w:lang w:eastAsia="es-ES"/>
        </w:rPr>
        <w:t xml:space="preserve">realizar </w:t>
      </w:r>
      <w:r w:rsidR="0095387A">
        <w:rPr>
          <w:lang w:eastAsia="es-ES"/>
        </w:rPr>
        <w:t>la memoria de este proyecto</w:t>
      </w:r>
      <w:r w:rsidRPr="00444D4D">
        <w:rPr>
          <w:lang w:eastAsia="es-ES"/>
        </w:rPr>
        <w:t xml:space="preserve">. Word </w:t>
      </w:r>
      <w:r w:rsidR="00CB5E00" w:rsidRPr="004C3221">
        <w:t>tien</w:t>
      </w:r>
      <w:r w:rsidR="004C3221">
        <w:t xml:space="preserve">e </w:t>
      </w:r>
      <w:r w:rsidRPr="004C3221">
        <w:t>una</w:t>
      </w:r>
      <w:r w:rsidRPr="00444D4D">
        <w:rPr>
          <w:lang w:eastAsia="es-ES"/>
        </w:rPr>
        <w:t xml:space="preserve"> interfaz intuitiva que facilita la creación y edición de contenido, así como la aplicación de formatos y estilos de texto que cumplen con las normas de presentación de los informes proporcionados. Además, Word proporciona herramientas para la revisión de texto.</w:t>
      </w:r>
    </w:p>
    <w:p w14:paraId="5EDC5FE5" w14:textId="77777777" w:rsidR="00A94D01" w:rsidRDefault="004A3AF3" w:rsidP="00A94D01">
      <w:pPr>
        <w:keepNext/>
        <w:jc w:val="center"/>
      </w:pPr>
      <w:ins w:id="50" w:author="MARRAHY ARENAS, SERGI" w:date="2024-05-16T10:17:00Z" w16du:dateUtc="2024-05-16T08:17:00Z">
        <w:r>
          <w:rPr>
            <w:noProof/>
          </w:rPr>
          <w:drawing>
            <wp:inline distT="0" distB="0" distL="0" distR="0" wp14:anchorId="39DBA588" wp14:editId="25BC99BC">
              <wp:extent cx="2685135" cy="1510555"/>
              <wp:effectExtent l="0" t="0" r="1270" b="0"/>
              <wp:docPr id="1164415974" name="Imagen 5" descr="Microsoft Word concepto 01 – Nova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crosoft Word concepto 01 – NovaTech"/>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85135" cy="1510555"/>
                      </a:xfrm>
                      <a:prstGeom prst="rect">
                        <a:avLst/>
                      </a:prstGeom>
                      <a:noFill/>
                      <a:ln>
                        <a:noFill/>
                      </a:ln>
                    </pic:spPr>
                  </pic:pic>
                </a:graphicData>
              </a:graphic>
            </wp:inline>
          </w:drawing>
        </w:r>
      </w:ins>
    </w:p>
    <w:p w14:paraId="72E8093F" w14:textId="43408595" w:rsidR="00A94D01" w:rsidRDefault="00A94D01" w:rsidP="00CF0251">
      <w:pPr>
        <w:pStyle w:val="Sinespaciado"/>
      </w:pPr>
      <w:bookmarkStart w:id="51" w:name="_Toc168598200"/>
      <w:r w:rsidRPr="00BD022C">
        <w:t xml:space="preserve">Figura </w:t>
      </w:r>
      <w:r>
        <w:fldChar w:fldCharType="begin"/>
      </w:r>
      <w:r w:rsidRPr="00942D67">
        <w:instrText xml:space="preserve"> SEQ Ilustración \* ARABIC </w:instrText>
      </w:r>
      <w:r>
        <w:fldChar w:fldCharType="separate"/>
      </w:r>
      <w:r w:rsidR="003A730B">
        <w:rPr>
          <w:noProof/>
        </w:rPr>
        <w:t>8</w:t>
      </w:r>
      <w:r>
        <w:fldChar w:fldCharType="end"/>
      </w:r>
      <w:r w:rsidRPr="00BD022C">
        <w:t xml:space="preserve"> </w:t>
      </w:r>
      <w:r w:rsidR="00ED5DE8">
        <w:t>-</w:t>
      </w:r>
      <w:r w:rsidRPr="00BD022C">
        <w:t xml:space="preserve"> Logo de Microsoft Office Word</w:t>
      </w:r>
      <w:bookmarkEnd w:id="51"/>
    </w:p>
    <w:p w14:paraId="66A430B9" w14:textId="2EA92520" w:rsidR="00C944F1" w:rsidRDefault="005C40F1" w:rsidP="005C40F1">
      <w:pPr>
        <w:pStyle w:val="Ttulo2"/>
        <w:rPr>
          <w:lang w:eastAsia="es-ES"/>
        </w:rPr>
      </w:pPr>
      <w:bookmarkStart w:id="52" w:name="_Toc168598241"/>
      <w:r>
        <w:rPr>
          <w:lang w:eastAsia="es-ES"/>
        </w:rPr>
        <w:t>3.</w:t>
      </w:r>
      <w:r w:rsidR="00360F6E">
        <w:rPr>
          <w:lang w:eastAsia="es-ES"/>
        </w:rPr>
        <w:t>7</w:t>
      </w:r>
      <w:r>
        <w:rPr>
          <w:lang w:eastAsia="es-ES"/>
        </w:rPr>
        <w:t xml:space="preserve">. </w:t>
      </w:r>
      <w:r w:rsidR="006B4EF6">
        <w:rPr>
          <w:lang w:eastAsia="es-ES"/>
        </w:rPr>
        <w:t xml:space="preserve">Herramienta de </w:t>
      </w:r>
      <w:r w:rsidR="008F25A6">
        <w:rPr>
          <w:lang w:eastAsia="es-ES"/>
        </w:rPr>
        <w:t xml:space="preserve">diagramación </w:t>
      </w:r>
      <w:r w:rsidR="008A2F16">
        <w:rPr>
          <w:lang w:eastAsia="es-ES"/>
        </w:rPr>
        <w:t>- Herramienta</w:t>
      </w:r>
      <w:bookmarkEnd w:id="52"/>
    </w:p>
    <w:p w14:paraId="7C34669C" w14:textId="51D6A6B2" w:rsidR="00A561E0" w:rsidRPr="008A2F16" w:rsidRDefault="00A561E0" w:rsidP="006B486C">
      <w:pPr>
        <w:pStyle w:val="Prrafodelista"/>
        <w:numPr>
          <w:ilvl w:val="0"/>
          <w:numId w:val="20"/>
        </w:numPr>
        <w:rPr>
          <w:b/>
          <w:bCs/>
          <w:lang w:eastAsia="es-ES"/>
        </w:rPr>
      </w:pPr>
      <w:r w:rsidRPr="5A699AF4">
        <w:rPr>
          <w:b/>
          <w:bCs/>
          <w:lang w:eastAsia="es-ES"/>
        </w:rPr>
        <w:t>Draw.io</w:t>
      </w:r>
    </w:p>
    <w:p w14:paraId="7E738E21" w14:textId="38E162A6" w:rsidR="003B449F" w:rsidRDefault="0068111C">
      <w:pPr>
        <w:jc w:val="left"/>
        <w:rPr>
          <w:lang w:eastAsia="es-ES"/>
        </w:rPr>
      </w:pPr>
      <w:r>
        <w:rPr>
          <w:lang w:eastAsia="es-ES"/>
        </w:rPr>
        <w:t>Herramienta u</w:t>
      </w:r>
      <w:r w:rsidR="00FB2337">
        <w:rPr>
          <w:lang w:eastAsia="es-ES"/>
        </w:rPr>
        <w:t xml:space="preserve">tilizada para crear diagramas UML (Unified Modeling Language) </w:t>
      </w:r>
      <w:r>
        <w:rPr>
          <w:lang w:eastAsia="es-ES"/>
        </w:rPr>
        <w:t>de casos de uso</w:t>
      </w:r>
      <w:r w:rsidR="00FB2337">
        <w:rPr>
          <w:lang w:eastAsia="es-ES"/>
        </w:rPr>
        <w:t xml:space="preserve"> y diagramas de Entidad-Relación (ER) para la representación visual de la estructura y relaciones de datos del sistema.</w:t>
      </w:r>
    </w:p>
    <w:p w14:paraId="6985ED62" w14:textId="77777777" w:rsidR="00A94D01" w:rsidRDefault="00183DC8" w:rsidP="00A94D01">
      <w:pPr>
        <w:keepNext/>
        <w:jc w:val="center"/>
      </w:pPr>
      <w:ins w:id="53" w:author="MARRAHY ARENAS, SERGI" w:date="2024-05-16T10:20:00Z" w16du:dateUtc="2024-05-16T08:20:00Z">
        <w:r>
          <w:rPr>
            <w:noProof/>
          </w:rPr>
          <w:lastRenderedPageBreak/>
          <w:drawing>
            <wp:inline distT="0" distB="0" distL="0" distR="0" wp14:anchorId="7333B491" wp14:editId="7D74067D">
              <wp:extent cx="2075078" cy="524317"/>
              <wp:effectExtent l="0" t="0" r="1905" b="9525"/>
              <wp:docPr id="1454878005" name="Imagen 6" descr="draw.io | Flow chart, Org chart, Open house real e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aw.io | Flow chart, Org chart, Open house real esta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31764" cy="538640"/>
                      </a:xfrm>
                      <a:prstGeom prst="rect">
                        <a:avLst/>
                      </a:prstGeom>
                      <a:noFill/>
                      <a:ln>
                        <a:noFill/>
                      </a:ln>
                    </pic:spPr>
                  </pic:pic>
                </a:graphicData>
              </a:graphic>
            </wp:inline>
          </w:drawing>
        </w:r>
      </w:ins>
    </w:p>
    <w:p w14:paraId="1C77F66F" w14:textId="2EE4386A" w:rsidR="00A94D01" w:rsidRDefault="00A94D01" w:rsidP="00F57F22">
      <w:pPr>
        <w:pStyle w:val="Sinespaciado"/>
      </w:pPr>
      <w:bookmarkStart w:id="54" w:name="_Toc168598201"/>
      <w:r>
        <w:t xml:space="preserve">Figura </w:t>
      </w:r>
      <w:r>
        <w:fldChar w:fldCharType="begin"/>
      </w:r>
      <w:r>
        <w:instrText xml:space="preserve"> SEQ Ilustración \* ARABIC </w:instrText>
      </w:r>
      <w:r>
        <w:fldChar w:fldCharType="separate"/>
      </w:r>
      <w:r w:rsidR="003A730B">
        <w:rPr>
          <w:noProof/>
        </w:rPr>
        <w:t>9</w:t>
      </w:r>
      <w:r>
        <w:fldChar w:fldCharType="end"/>
      </w:r>
      <w:r>
        <w:t xml:space="preserve"> </w:t>
      </w:r>
      <w:r w:rsidR="00ED5DE8">
        <w:t>-</w:t>
      </w:r>
      <w:r>
        <w:t xml:space="preserve"> Logo de draw.io</w:t>
      </w:r>
      <w:bookmarkEnd w:id="54"/>
    </w:p>
    <w:p w14:paraId="4BBBCD95" w14:textId="174CE7A0" w:rsidR="00A561E0" w:rsidRDefault="005C40F1" w:rsidP="005C40F1">
      <w:pPr>
        <w:pStyle w:val="Ttulo2"/>
      </w:pPr>
      <w:bookmarkStart w:id="55" w:name="_Toc168598242"/>
      <w:r>
        <w:t>3.</w:t>
      </w:r>
      <w:r w:rsidR="00360F6E">
        <w:t>8</w:t>
      </w:r>
      <w:r>
        <w:t xml:space="preserve">. </w:t>
      </w:r>
      <w:r w:rsidR="001D175A">
        <w:t>Creación del d</w:t>
      </w:r>
      <w:r w:rsidR="00FD1777">
        <w:t>iseño IU</w:t>
      </w:r>
      <w:r w:rsidR="0069522D">
        <w:t xml:space="preserve"> </w:t>
      </w:r>
      <w:r w:rsidR="00E9568E">
        <w:t>–</w:t>
      </w:r>
      <w:r w:rsidR="0069522D">
        <w:t xml:space="preserve"> Herramienta</w:t>
      </w:r>
      <w:bookmarkEnd w:id="55"/>
    </w:p>
    <w:p w14:paraId="2A5E70F0" w14:textId="088CCEC6" w:rsidR="00FD1777" w:rsidRPr="008A2F16" w:rsidRDefault="00FD1777" w:rsidP="006B486C">
      <w:pPr>
        <w:pStyle w:val="Prrafodelista"/>
        <w:numPr>
          <w:ilvl w:val="0"/>
          <w:numId w:val="20"/>
        </w:numPr>
        <w:rPr>
          <w:b/>
          <w:bCs/>
        </w:rPr>
      </w:pPr>
      <w:r w:rsidRPr="5A699AF4">
        <w:rPr>
          <w:b/>
          <w:bCs/>
        </w:rPr>
        <w:t>Excalidraw</w:t>
      </w:r>
    </w:p>
    <w:p w14:paraId="65962C87" w14:textId="38F78EC7" w:rsidR="00444B0C" w:rsidRDefault="004665F5">
      <w:pPr>
        <w:jc w:val="left"/>
        <w:rPr>
          <w:lang w:eastAsia="es-ES"/>
        </w:rPr>
      </w:pPr>
      <w:r>
        <w:rPr>
          <w:lang w:eastAsia="es-ES"/>
        </w:rPr>
        <w:t xml:space="preserve">El propósito de Excalidraw es </w:t>
      </w:r>
      <w:r w:rsidR="002D5DD1">
        <w:rPr>
          <w:lang w:eastAsia="es-ES"/>
        </w:rPr>
        <w:t xml:space="preserve">el mismo que el de Draw.io, pero </w:t>
      </w:r>
      <w:r w:rsidR="005D0FF4">
        <w:rPr>
          <w:lang w:eastAsia="es-ES"/>
        </w:rPr>
        <w:t xml:space="preserve">en este caso </w:t>
      </w:r>
      <w:r w:rsidR="002D5DD1">
        <w:rPr>
          <w:lang w:eastAsia="es-ES"/>
        </w:rPr>
        <w:t xml:space="preserve">se ha utilizado para desarrollar </w:t>
      </w:r>
      <w:r w:rsidR="00087C0F">
        <w:rPr>
          <w:lang w:eastAsia="es-ES"/>
        </w:rPr>
        <w:t>la interfaz de usuario (UI)</w:t>
      </w:r>
      <w:r w:rsidR="00527FA3">
        <w:rPr>
          <w:lang w:eastAsia="es-ES"/>
        </w:rPr>
        <w:t xml:space="preserve"> que ha permitido crear los bocetos </w:t>
      </w:r>
      <w:r w:rsidR="008A001B">
        <w:rPr>
          <w:lang w:eastAsia="es-ES"/>
        </w:rPr>
        <w:t xml:space="preserve">de la aplicación </w:t>
      </w:r>
      <w:r w:rsidR="00527FA3">
        <w:rPr>
          <w:lang w:eastAsia="es-ES"/>
        </w:rPr>
        <w:t xml:space="preserve">y </w:t>
      </w:r>
      <w:r w:rsidR="008A001B">
        <w:rPr>
          <w:lang w:eastAsia="es-ES"/>
        </w:rPr>
        <w:t xml:space="preserve">los </w:t>
      </w:r>
      <w:r w:rsidR="00527FA3">
        <w:rPr>
          <w:lang w:eastAsia="es-ES"/>
        </w:rPr>
        <w:t>flujos de trabajo</w:t>
      </w:r>
      <w:r w:rsidR="00B96746">
        <w:rPr>
          <w:lang w:eastAsia="es-ES"/>
        </w:rPr>
        <w:t>.</w:t>
      </w:r>
    </w:p>
    <w:p w14:paraId="25717C3D" w14:textId="77777777" w:rsidR="00A94D01" w:rsidRDefault="00AA0EBB" w:rsidP="00A94D01">
      <w:pPr>
        <w:keepNext/>
        <w:jc w:val="center"/>
      </w:pPr>
      <w:ins w:id="56" w:author="MARRAHY ARENAS, SERGI" w:date="2024-05-16T10:22:00Z" w16du:dateUtc="2024-05-16T08:22:00Z">
        <w:r>
          <w:rPr>
            <w:noProof/>
          </w:rPr>
          <w:drawing>
            <wp:inline distT="0" distB="0" distL="0" distR="0" wp14:anchorId="57704A11" wp14:editId="187FCE3F">
              <wp:extent cx="1680077" cy="1542553"/>
              <wp:effectExtent l="0" t="0" r="0" b="635"/>
              <wp:docPr id="819623200" name="Imagen 7" descr="jaredpalmer/excalidraw - Gi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redpalmer/excalidraw - Giter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7193" cy="1549087"/>
                      </a:xfrm>
                      <a:prstGeom prst="rect">
                        <a:avLst/>
                      </a:prstGeom>
                      <a:noFill/>
                      <a:ln>
                        <a:noFill/>
                      </a:ln>
                    </pic:spPr>
                  </pic:pic>
                </a:graphicData>
              </a:graphic>
            </wp:inline>
          </w:drawing>
        </w:r>
      </w:ins>
    </w:p>
    <w:p w14:paraId="7036A526" w14:textId="6696B2A8" w:rsidR="00A94D01" w:rsidRDefault="00A94D01" w:rsidP="00F57F22">
      <w:pPr>
        <w:pStyle w:val="Sinespaciado"/>
      </w:pPr>
      <w:bookmarkStart w:id="57" w:name="_Toc168598202"/>
      <w:r>
        <w:t xml:space="preserve">Figura </w:t>
      </w:r>
      <w:r>
        <w:fldChar w:fldCharType="begin"/>
      </w:r>
      <w:r>
        <w:instrText xml:space="preserve"> SEQ Ilustración \* ARABIC </w:instrText>
      </w:r>
      <w:r>
        <w:fldChar w:fldCharType="separate"/>
      </w:r>
      <w:r w:rsidR="003A730B">
        <w:rPr>
          <w:noProof/>
        </w:rPr>
        <w:t>10</w:t>
      </w:r>
      <w:r>
        <w:fldChar w:fldCharType="end"/>
      </w:r>
      <w:r>
        <w:t xml:space="preserve"> </w:t>
      </w:r>
      <w:r w:rsidR="00ED5DE8">
        <w:t>-</w:t>
      </w:r>
      <w:r>
        <w:t xml:space="preserve"> Logo de Excalidraw</w:t>
      </w:r>
      <w:bookmarkEnd w:id="57"/>
    </w:p>
    <w:p w14:paraId="3559A6F5" w14:textId="559DCBC5" w:rsidR="00442DC1" w:rsidRDefault="005C40F1" w:rsidP="005C40F1">
      <w:pPr>
        <w:pStyle w:val="Ttulo2"/>
        <w:rPr>
          <w:lang w:eastAsia="es-ES"/>
        </w:rPr>
      </w:pPr>
      <w:bookmarkStart w:id="58" w:name="_Toc168598243"/>
      <w:r>
        <w:rPr>
          <w:lang w:eastAsia="es-ES"/>
        </w:rPr>
        <w:t>3.</w:t>
      </w:r>
      <w:r w:rsidR="00360F6E">
        <w:rPr>
          <w:lang w:eastAsia="es-ES"/>
        </w:rPr>
        <w:t>9</w:t>
      </w:r>
      <w:r>
        <w:rPr>
          <w:lang w:eastAsia="es-ES"/>
        </w:rPr>
        <w:t xml:space="preserve">. </w:t>
      </w:r>
      <w:r w:rsidR="001D175A">
        <w:rPr>
          <w:lang w:eastAsia="es-ES"/>
        </w:rPr>
        <w:t>C</w:t>
      </w:r>
      <w:r w:rsidR="00442DC1">
        <w:rPr>
          <w:lang w:eastAsia="es-ES"/>
        </w:rPr>
        <w:t xml:space="preserve">reación </w:t>
      </w:r>
      <w:r w:rsidR="001D175A">
        <w:rPr>
          <w:lang w:eastAsia="es-ES"/>
        </w:rPr>
        <w:t xml:space="preserve">de la </w:t>
      </w:r>
      <w:r w:rsidR="00442DC1">
        <w:rPr>
          <w:lang w:eastAsia="es-ES"/>
        </w:rPr>
        <w:t>paleta de colores</w:t>
      </w:r>
      <w:r w:rsidR="001D175A">
        <w:rPr>
          <w:lang w:eastAsia="es-ES"/>
        </w:rPr>
        <w:t xml:space="preserve"> </w:t>
      </w:r>
      <w:r w:rsidR="00E9568E">
        <w:rPr>
          <w:lang w:eastAsia="es-ES"/>
        </w:rPr>
        <w:t>–</w:t>
      </w:r>
      <w:r w:rsidR="001D175A">
        <w:rPr>
          <w:lang w:eastAsia="es-ES"/>
        </w:rPr>
        <w:t xml:space="preserve"> Herramienta</w:t>
      </w:r>
      <w:bookmarkEnd w:id="58"/>
    </w:p>
    <w:p w14:paraId="0F3B3C16" w14:textId="72DD02CE" w:rsidR="00442DC1" w:rsidRPr="008A2F16" w:rsidRDefault="00881476" w:rsidP="006B486C">
      <w:pPr>
        <w:pStyle w:val="Prrafodelista"/>
        <w:numPr>
          <w:ilvl w:val="0"/>
          <w:numId w:val="20"/>
        </w:numPr>
        <w:rPr>
          <w:b/>
          <w:bCs/>
          <w:lang w:eastAsia="es-ES"/>
        </w:rPr>
      </w:pPr>
      <w:r w:rsidRPr="5A699AF4">
        <w:rPr>
          <w:b/>
          <w:bCs/>
          <w:lang w:eastAsia="es-ES"/>
        </w:rPr>
        <w:t>Material Theme Builder</w:t>
      </w:r>
    </w:p>
    <w:p w14:paraId="78A11CA8" w14:textId="63C04130" w:rsidR="00BF6C32" w:rsidRDefault="00881476">
      <w:pPr>
        <w:jc w:val="left"/>
        <w:rPr>
          <w:lang w:eastAsia="es-ES"/>
        </w:rPr>
      </w:pPr>
      <w:r w:rsidRPr="00881476">
        <w:rPr>
          <w:lang w:eastAsia="es-ES"/>
        </w:rPr>
        <w:t>Se ha utilizado</w:t>
      </w:r>
      <w:r>
        <w:rPr>
          <w:lang w:eastAsia="es-ES"/>
        </w:rPr>
        <w:t xml:space="preserve"> esta herramienta para generar una paleta de colores adecuada para est</w:t>
      </w:r>
      <w:r w:rsidR="002367F0">
        <w:rPr>
          <w:lang w:eastAsia="es-ES"/>
        </w:rPr>
        <w:t>a</w:t>
      </w:r>
      <w:r>
        <w:rPr>
          <w:lang w:eastAsia="es-ES"/>
        </w:rPr>
        <w:t xml:space="preserve"> aplicación</w:t>
      </w:r>
      <w:r w:rsidR="002367F0">
        <w:rPr>
          <w:lang w:eastAsia="es-ES"/>
        </w:rPr>
        <w:t>.</w:t>
      </w:r>
    </w:p>
    <w:p w14:paraId="0CCC4C4A" w14:textId="77777777" w:rsidR="00C2413C" w:rsidRDefault="004658C1" w:rsidP="00C2413C">
      <w:pPr>
        <w:keepNext/>
        <w:jc w:val="center"/>
      </w:pPr>
      <w:ins w:id="59" w:author="MARRAHY ARENAS, SERGI" w:date="2024-05-16T10:28:00Z" w16du:dateUtc="2024-05-16T08:28:00Z">
        <w:r>
          <w:rPr>
            <w:noProof/>
          </w:rPr>
          <w:drawing>
            <wp:inline distT="0" distB="0" distL="0" distR="0" wp14:anchorId="29BC46EB" wp14:editId="1B0FDA13">
              <wp:extent cx="3463143" cy="1768415"/>
              <wp:effectExtent l="0" t="0" r="4445" b="3810"/>
              <wp:docPr id="1687724455" name="Imagen 8" descr="Top Best Visual Design - Aesthetic: Apps &amp; Software | The Webby Aw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op Best Visual Design - Aesthetic: Apps &amp; Software | The Webby Award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72448" cy="1824230"/>
                      </a:xfrm>
                      <a:prstGeom prst="rect">
                        <a:avLst/>
                      </a:prstGeom>
                      <a:noFill/>
                      <a:ln>
                        <a:noFill/>
                      </a:ln>
                    </pic:spPr>
                  </pic:pic>
                </a:graphicData>
              </a:graphic>
            </wp:inline>
          </w:drawing>
        </w:r>
      </w:ins>
    </w:p>
    <w:p w14:paraId="2545F2EB" w14:textId="60E80DBA" w:rsidR="00C2413C" w:rsidRDefault="00C2413C" w:rsidP="00C2413C">
      <w:pPr>
        <w:pStyle w:val="Sinespaciado"/>
        <w:rPr>
          <w:lang w:val="en-US"/>
        </w:rPr>
      </w:pPr>
      <w:bookmarkStart w:id="60" w:name="_Toc168598203"/>
      <w:r w:rsidRPr="00C2413C">
        <w:rPr>
          <w:lang w:val="en-US"/>
        </w:rPr>
        <w:t>Fi</w:t>
      </w:r>
      <w:r>
        <w:rPr>
          <w:lang w:val="en-US"/>
        </w:rPr>
        <w:t>gura</w:t>
      </w:r>
      <w:r w:rsidRPr="00C2413C">
        <w:rPr>
          <w:lang w:val="en-US"/>
        </w:rPr>
        <w:t xml:space="preserve"> </w:t>
      </w:r>
      <w:r>
        <w:fldChar w:fldCharType="begin"/>
      </w:r>
      <w:r w:rsidRPr="00C2413C">
        <w:rPr>
          <w:lang w:val="en-US"/>
        </w:rPr>
        <w:instrText xml:space="preserve"> SEQ Ilustración \* ARABIC </w:instrText>
      </w:r>
      <w:r>
        <w:fldChar w:fldCharType="separate"/>
      </w:r>
      <w:r w:rsidR="003A730B">
        <w:rPr>
          <w:noProof/>
          <w:lang w:val="en-US"/>
        </w:rPr>
        <w:t>11</w:t>
      </w:r>
      <w:r>
        <w:fldChar w:fldCharType="end"/>
      </w:r>
      <w:r w:rsidRPr="00C2413C">
        <w:rPr>
          <w:lang w:val="en-US"/>
        </w:rPr>
        <w:t xml:space="preserve"> - Logo Material Theme Builder</w:t>
      </w:r>
      <w:bookmarkEnd w:id="60"/>
    </w:p>
    <w:p w14:paraId="42A153E5" w14:textId="573482B0" w:rsidR="00A94D01" w:rsidRPr="00C2413C" w:rsidRDefault="00C2413C" w:rsidP="00C2413C">
      <w:pPr>
        <w:jc w:val="left"/>
        <w:rPr>
          <w:sz w:val="18"/>
          <w:lang w:val="en-US"/>
        </w:rPr>
      </w:pPr>
      <w:r>
        <w:rPr>
          <w:lang w:val="en-US"/>
        </w:rPr>
        <w:br w:type="page"/>
      </w:r>
    </w:p>
    <w:p w14:paraId="67466DD1" w14:textId="1BE8F359" w:rsidR="00102C2C" w:rsidRDefault="005C40F1" w:rsidP="005C40F1">
      <w:pPr>
        <w:pStyle w:val="Ttulo2"/>
      </w:pPr>
      <w:bookmarkStart w:id="61" w:name="_Toc168598244"/>
      <w:r w:rsidRPr="00965D47">
        <w:rPr>
          <w:lang w:val="en-US"/>
        </w:rPr>
        <w:lastRenderedPageBreak/>
        <w:t>3.</w:t>
      </w:r>
      <w:r w:rsidR="00360F6E" w:rsidRPr="00965D47">
        <w:rPr>
          <w:lang w:val="en-US"/>
        </w:rPr>
        <w:t>10</w:t>
      </w:r>
      <w:r w:rsidRPr="00965D47">
        <w:rPr>
          <w:lang w:val="en-US"/>
        </w:rPr>
        <w:t xml:space="preserve">. </w:t>
      </w:r>
      <w:r w:rsidR="00352C8D">
        <w:t xml:space="preserve">Generación de solicitudes HTTP </w:t>
      </w:r>
      <w:r w:rsidR="00B925C3">
        <w:t>–</w:t>
      </w:r>
      <w:r w:rsidR="00352C8D">
        <w:t xml:space="preserve"> Tecnología</w:t>
      </w:r>
      <w:bookmarkEnd w:id="61"/>
    </w:p>
    <w:p w14:paraId="32411878" w14:textId="77C766A8" w:rsidR="00B925C3" w:rsidRPr="008A2F16" w:rsidRDefault="00B925C3" w:rsidP="006B486C">
      <w:pPr>
        <w:pStyle w:val="Prrafodelista"/>
        <w:numPr>
          <w:ilvl w:val="0"/>
          <w:numId w:val="20"/>
        </w:numPr>
        <w:rPr>
          <w:b/>
          <w:bCs/>
        </w:rPr>
      </w:pPr>
      <w:r w:rsidRPr="5A699AF4">
        <w:rPr>
          <w:b/>
          <w:bCs/>
        </w:rPr>
        <w:t>Retrofit</w:t>
      </w:r>
    </w:p>
    <w:p w14:paraId="1E08BC39" w14:textId="479263D3" w:rsidR="00B925C3" w:rsidRDefault="00FF0670" w:rsidP="00FF0670">
      <w:pPr>
        <w:rPr>
          <w:lang w:eastAsia="es-ES"/>
        </w:rPr>
      </w:pPr>
      <w:r w:rsidRPr="00444D4D">
        <w:rPr>
          <w:lang w:eastAsia="es-ES"/>
        </w:rPr>
        <w:t xml:space="preserve">La librería Retrofit </w:t>
      </w:r>
      <w:r w:rsidR="00EE61CF">
        <w:rPr>
          <w:lang w:eastAsia="es-ES"/>
        </w:rPr>
        <w:t>ha sido</w:t>
      </w:r>
      <w:r w:rsidRPr="00444D4D">
        <w:rPr>
          <w:lang w:eastAsia="es-ES"/>
        </w:rPr>
        <w:t xml:space="preserve"> utilizada para facilitar las solicitudes a la API de Blizzard en la aplicación. </w:t>
      </w:r>
      <w:r>
        <w:rPr>
          <w:lang w:eastAsia="es-ES"/>
        </w:rPr>
        <w:t>S</w:t>
      </w:r>
      <w:r w:rsidRPr="00444D4D">
        <w:rPr>
          <w:lang w:eastAsia="es-ES"/>
        </w:rPr>
        <w:t>implifica el proceso de comunicación</w:t>
      </w:r>
      <w:r>
        <w:rPr>
          <w:lang w:eastAsia="es-ES"/>
        </w:rPr>
        <w:t xml:space="preserve"> </w:t>
      </w:r>
      <w:r w:rsidRPr="00444D4D">
        <w:rPr>
          <w:lang w:eastAsia="es-ES"/>
        </w:rPr>
        <w:t xml:space="preserve">al proporcionar una forma intuitiva de definir y realizar </w:t>
      </w:r>
      <w:r w:rsidR="006862CD">
        <w:rPr>
          <w:lang w:eastAsia="es-ES"/>
        </w:rPr>
        <w:t>petici</w:t>
      </w:r>
      <w:r w:rsidR="006C4D67">
        <w:rPr>
          <w:lang w:eastAsia="es-ES"/>
        </w:rPr>
        <w:t>o</w:t>
      </w:r>
      <w:r w:rsidR="006862CD">
        <w:rPr>
          <w:lang w:eastAsia="es-ES"/>
        </w:rPr>
        <w:t>nes</w:t>
      </w:r>
      <w:r w:rsidRPr="00444D4D">
        <w:rPr>
          <w:lang w:eastAsia="es-ES"/>
        </w:rPr>
        <w:t xml:space="preserve"> HTTP. Utilizando anotaciones Java, Retrofit </w:t>
      </w:r>
      <w:r>
        <w:rPr>
          <w:lang w:eastAsia="es-ES"/>
        </w:rPr>
        <w:t>permite</w:t>
      </w:r>
      <w:r w:rsidRPr="00444D4D">
        <w:rPr>
          <w:lang w:eastAsia="es-ES"/>
        </w:rPr>
        <w:t xml:space="preserve"> estructurar las solicitudes de</w:t>
      </w:r>
      <w:r>
        <w:rPr>
          <w:lang w:eastAsia="es-ES"/>
        </w:rPr>
        <w:t xml:space="preserve"> una manera muy sencilla</w:t>
      </w:r>
      <w:r w:rsidRPr="00444D4D">
        <w:rPr>
          <w:lang w:eastAsia="es-ES"/>
        </w:rPr>
        <w:t xml:space="preserve">. Esto simplificará significativamente el consumo de la API de Blizzard, permitiendo así un desarrollo más conciso en la lógica de </w:t>
      </w:r>
      <w:r w:rsidR="006C4D67">
        <w:rPr>
          <w:lang w:eastAsia="es-ES"/>
        </w:rPr>
        <w:t>la</w:t>
      </w:r>
      <w:r w:rsidRPr="00444D4D">
        <w:rPr>
          <w:lang w:eastAsia="es-ES"/>
        </w:rPr>
        <w:t xml:space="preserve"> aplicación</w:t>
      </w:r>
      <w:r w:rsidR="00756248">
        <w:rPr>
          <w:lang w:eastAsia="es-ES"/>
        </w:rPr>
        <w:t>.</w:t>
      </w:r>
    </w:p>
    <w:p w14:paraId="7E6B63E8" w14:textId="77777777" w:rsidR="0069328F" w:rsidRDefault="00017D94" w:rsidP="0069328F">
      <w:pPr>
        <w:keepNext/>
        <w:jc w:val="center"/>
      </w:pPr>
      <w:ins w:id="62" w:author="MARRAHY ARENAS, SERGI" w:date="2024-05-16T10:29:00Z" w16du:dateUtc="2024-05-16T08:29:00Z">
        <w:r>
          <w:rPr>
            <w:noProof/>
          </w:rPr>
          <w:drawing>
            <wp:inline distT="0" distB="0" distL="0" distR="0" wp14:anchorId="69F6E439" wp14:editId="2CCAA333">
              <wp:extent cx="3656678" cy="1845365"/>
              <wp:effectExtent l="0" t="0" r="1270" b="2540"/>
              <wp:docPr id="1221685164" name="Imagen 9" descr="Advanced Retrofit2 (Part 2): Authorization Handling | by Tushar Sah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vanced Retrofit2 (Part 2): Authorization Handling | by Tushar Saha |  Mediu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21702" cy="1878180"/>
                      </a:xfrm>
                      <a:prstGeom prst="rect">
                        <a:avLst/>
                      </a:prstGeom>
                      <a:noFill/>
                      <a:ln>
                        <a:noFill/>
                      </a:ln>
                    </pic:spPr>
                  </pic:pic>
                </a:graphicData>
              </a:graphic>
            </wp:inline>
          </w:drawing>
        </w:r>
      </w:ins>
    </w:p>
    <w:p w14:paraId="1D18F305" w14:textId="44FF4965" w:rsidR="00F0048F" w:rsidRDefault="0069328F" w:rsidP="007E52DB">
      <w:pPr>
        <w:pStyle w:val="Sinespaciado"/>
      </w:pPr>
      <w:bookmarkStart w:id="63" w:name="_Toc168598204"/>
      <w:r>
        <w:t xml:space="preserve">Figura </w:t>
      </w:r>
      <w:r>
        <w:fldChar w:fldCharType="begin"/>
      </w:r>
      <w:r>
        <w:instrText xml:space="preserve"> SEQ Ilustración \* ARABIC </w:instrText>
      </w:r>
      <w:r>
        <w:fldChar w:fldCharType="separate"/>
      </w:r>
      <w:r w:rsidR="003A730B">
        <w:rPr>
          <w:noProof/>
        </w:rPr>
        <w:t>12</w:t>
      </w:r>
      <w:r>
        <w:fldChar w:fldCharType="end"/>
      </w:r>
      <w:r>
        <w:t xml:space="preserve"> </w:t>
      </w:r>
      <w:r w:rsidR="00ED5DE8">
        <w:t>-</w:t>
      </w:r>
      <w:r>
        <w:t xml:space="preserve"> Logo de Retrofit</w:t>
      </w:r>
      <w:bookmarkEnd w:id="63"/>
    </w:p>
    <w:p w14:paraId="662B0D49" w14:textId="06418479" w:rsidR="00B925C3" w:rsidRDefault="005C40F1" w:rsidP="005C40F1">
      <w:pPr>
        <w:pStyle w:val="Ttulo2"/>
      </w:pPr>
      <w:bookmarkStart w:id="64" w:name="_Toc168598245"/>
      <w:r>
        <w:t>3.1</w:t>
      </w:r>
      <w:r w:rsidR="00360F6E">
        <w:t>1</w:t>
      </w:r>
      <w:r>
        <w:t xml:space="preserve">. </w:t>
      </w:r>
      <w:r w:rsidR="003C1FBA">
        <w:t>Servicio de inicio de sesión – Tecnología</w:t>
      </w:r>
      <w:bookmarkEnd w:id="64"/>
    </w:p>
    <w:p w14:paraId="27ACEA94" w14:textId="59ECF68E" w:rsidR="003C1FBA" w:rsidRPr="008A2F16" w:rsidRDefault="003C1FBA" w:rsidP="006B486C">
      <w:pPr>
        <w:pStyle w:val="Prrafodelista"/>
        <w:numPr>
          <w:ilvl w:val="0"/>
          <w:numId w:val="20"/>
        </w:numPr>
        <w:rPr>
          <w:b/>
          <w:bCs/>
        </w:rPr>
      </w:pPr>
      <w:r w:rsidRPr="5A699AF4">
        <w:rPr>
          <w:b/>
          <w:bCs/>
        </w:rPr>
        <w:t>Firebase authenti</w:t>
      </w:r>
      <w:r w:rsidR="004E45B0" w:rsidRPr="5A699AF4">
        <w:rPr>
          <w:b/>
          <w:bCs/>
        </w:rPr>
        <w:t>c</w:t>
      </w:r>
      <w:r w:rsidRPr="5A699AF4">
        <w:rPr>
          <w:b/>
          <w:bCs/>
        </w:rPr>
        <w:t>ation</w:t>
      </w:r>
    </w:p>
    <w:p w14:paraId="7EBEB470" w14:textId="1B9E2843" w:rsidR="00FF0670" w:rsidRPr="00444D4D" w:rsidRDefault="00FF0670" w:rsidP="00FF0670">
      <w:pPr>
        <w:rPr>
          <w:rFonts w:ascii="Times New Roman" w:hAnsi="Times New Roman" w:cs="Times New Roman"/>
          <w:lang w:eastAsia="es-ES"/>
        </w:rPr>
      </w:pPr>
      <w:r w:rsidRPr="00444D4D">
        <w:rPr>
          <w:lang w:eastAsia="es-ES"/>
        </w:rPr>
        <w:t xml:space="preserve">La función Sign-In One Tap de Google, integrada en </w:t>
      </w:r>
      <w:r w:rsidR="00555E08">
        <w:rPr>
          <w:lang w:eastAsia="es-ES"/>
        </w:rPr>
        <w:t xml:space="preserve">el servicio de </w:t>
      </w:r>
      <w:r w:rsidRPr="00444D4D">
        <w:rPr>
          <w:lang w:eastAsia="es-ES"/>
        </w:rPr>
        <w:t>Firebase Authentication, simplifica el inicio de sesión al permitir a los usuarios acceder con un solo toque, evitando la introducción manual de credenciales. Esta característica utiliza la información de la cuenta de Google para una autenticación segura y conveniente. Su implementación y su capacidad para reducir la fricción en el proceso de inicio de sesión mejora significativamente la UX y la tasa de conversión de una aplicación.</w:t>
      </w:r>
    </w:p>
    <w:p w14:paraId="3BC62273" w14:textId="5DC9F59D" w:rsidR="005D401E" w:rsidRDefault="00FF0670">
      <w:pPr>
        <w:jc w:val="left"/>
        <w:rPr>
          <w:ins w:id="65" w:author="MARRAHY ARENAS, SERGI" w:date="2024-05-16T10:31:00Z" w16du:dateUtc="2024-05-16T08:31:00Z"/>
          <w:lang w:eastAsia="es-ES"/>
        </w:rPr>
      </w:pPr>
      <w:r w:rsidRPr="00444D4D">
        <w:rPr>
          <w:lang w:eastAsia="es-ES"/>
        </w:rPr>
        <w:t xml:space="preserve">La tasa de conversión se refiere a la </w:t>
      </w:r>
      <w:r w:rsidR="00997F10">
        <w:rPr>
          <w:lang w:eastAsia="es-ES"/>
        </w:rPr>
        <w:t>cantidad</w:t>
      </w:r>
      <w:r w:rsidRPr="00444D4D">
        <w:rPr>
          <w:lang w:eastAsia="es-ES"/>
        </w:rPr>
        <w:t xml:space="preserve"> de usuarios que realizan una acción en la aplicación en comparación con el número total de usuarios que interactúan con ella.</w:t>
      </w:r>
    </w:p>
    <w:p w14:paraId="7646F3FB" w14:textId="77777777" w:rsidR="0069328F" w:rsidRDefault="004B13E4" w:rsidP="0069328F">
      <w:pPr>
        <w:keepNext/>
        <w:jc w:val="center"/>
      </w:pPr>
      <w:ins w:id="66" w:author="MARRAHY ARENAS, SERGI" w:date="2024-05-16T10:31:00Z" w16du:dateUtc="2024-05-16T08:31:00Z">
        <w:r>
          <w:rPr>
            <w:noProof/>
          </w:rPr>
          <w:drawing>
            <wp:inline distT="0" distB="0" distL="0" distR="0" wp14:anchorId="4650F3F4" wp14:editId="7A332AC0">
              <wp:extent cx="2329733" cy="800806"/>
              <wp:effectExtent l="0" t="0" r="0" b="0"/>
              <wp:docPr id="1487707211" name="Imagen 10" descr="Firebase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rebase - Wikipedia, la enciclopedia libr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40985" cy="804674"/>
                      </a:xfrm>
                      <a:prstGeom prst="rect">
                        <a:avLst/>
                      </a:prstGeom>
                      <a:noFill/>
                      <a:ln>
                        <a:noFill/>
                      </a:ln>
                    </pic:spPr>
                  </pic:pic>
                </a:graphicData>
              </a:graphic>
            </wp:inline>
          </w:drawing>
        </w:r>
      </w:ins>
    </w:p>
    <w:p w14:paraId="122A1CA6" w14:textId="03D99501" w:rsidR="006B784D" w:rsidRPr="007E52DB" w:rsidRDefault="0069328F" w:rsidP="007E52DB">
      <w:pPr>
        <w:pStyle w:val="Sinespaciado"/>
        <w:rPr>
          <w:ins w:id="67" w:author="MARRAHY ARENAS, SERGI" w:date="2024-05-16T10:32:00Z" w16du:dateUtc="2024-05-16T08:32:00Z"/>
        </w:rPr>
      </w:pPr>
      <w:bookmarkStart w:id="68" w:name="_Toc168598205"/>
      <w:r>
        <w:t xml:space="preserve">Figura </w:t>
      </w:r>
      <w:r>
        <w:fldChar w:fldCharType="begin"/>
      </w:r>
      <w:r>
        <w:instrText xml:space="preserve"> SEQ Ilustración \* ARABIC </w:instrText>
      </w:r>
      <w:r>
        <w:fldChar w:fldCharType="separate"/>
      </w:r>
      <w:r w:rsidR="003A730B">
        <w:rPr>
          <w:noProof/>
        </w:rPr>
        <w:t>13</w:t>
      </w:r>
      <w:r>
        <w:fldChar w:fldCharType="end"/>
      </w:r>
      <w:r>
        <w:t xml:space="preserve"> </w:t>
      </w:r>
      <w:r w:rsidR="00ED5DE8">
        <w:t>-</w:t>
      </w:r>
      <w:r>
        <w:t xml:space="preserve"> Logo de Firebase</w:t>
      </w:r>
      <w:bookmarkEnd w:id="68"/>
      <w:r w:rsidR="00923B51">
        <w:br w:type="page"/>
      </w:r>
    </w:p>
    <w:p w14:paraId="38A2C257" w14:textId="276ADDBA" w:rsidR="000C2987" w:rsidRDefault="00A24F30" w:rsidP="00B00B47">
      <w:pPr>
        <w:pStyle w:val="Ttulo1"/>
        <w:numPr>
          <w:ilvl w:val="0"/>
          <w:numId w:val="3"/>
        </w:numPr>
      </w:pPr>
      <w:bookmarkStart w:id="69" w:name="_Toc168598246"/>
      <w:r>
        <w:lastRenderedPageBreak/>
        <w:t>Descripción del proyecto</w:t>
      </w:r>
      <w:bookmarkEnd w:id="69"/>
    </w:p>
    <w:p w14:paraId="27BAACED" w14:textId="01889276" w:rsidR="000C2987" w:rsidRPr="000C2987" w:rsidRDefault="005C40F1" w:rsidP="005C40F1">
      <w:pPr>
        <w:pStyle w:val="Ttulo2"/>
      </w:pPr>
      <w:bookmarkStart w:id="70" w:name="_Toc168598247"/>
      <w:r>
        <w:t>4.1. Análisis</w:t>
      </w:r>
      <w:bookmarkEnd w:id="70"/>
    </w:p>
    <w:p w14:paraId="1E3035EE" w14:textId="5E6530FF" w:rsidR="00DA4A8E" w:rsidRDefault="00DA4A8E" w:rsidP="00DA4A8E">
      <w:r>
        <w:t xml:space="preserve">En este apartado </w:t>
      </w:r>
      <w:r w:rsidR="00301360">
        <w:t xml:space="preserve">describiremos los </w:t>
      </w:r>
      <w:r w:rsidR="00301360">
        <w:rPr>
          <w:i/>
          <w:iCs/>
        </w:rPr>
        <w:t xml:space="preserve">requisitos funcionales </w:t>
      </w:r>
      <w:r w:rsidR="00301360">
        <w:t xml:space="preserve">y los </w:t>
      </w:r>
      <w:r w:rsidR="00301360">
        <w:rPr>
          <w:i/>
          <w:iCs/>
        </w:rPr>
        <w:t>requisitos no funcionales</w:t>
      </w:r>
      <w:r w:rsidR="00301360">
        <w:t xml:space="preserve">, parte fundamental del proyecto ya que </w:t>
      </w:r>
      <w:r w:rsidR="00BA727F">
        <w:t>tienen un impacto significativo en la calidad de la aplicación.</w:t>
      </w:r>
    </w:p>
    <w:p w14:paraId="6AC1F036" w14:textId="389EDABD" w:rsidR="00DA4A8E" w:rsidRPr="00DA4A8E" w:rsidRDefault="006A35DE" w:rsidP="00DA4A8E">
      <w:r>
        <w:t>Con este paso se permite establecer las bases de desarrollo</w:t>
      </w:r>
      <w:r w:rsidR="008271D3">
        <w:t xml:space="preserve"> del proyecto</w:t>
      </w:r>
      <w:r>
        <w:t xml:space="preserve"> y una visión </w:t>
      </w:r>
      <w:r w:rsidR="000246C2">
        <w:t>de la aplicación final.</w:t>
      </w:r>
    </w:p>
    <w:p w14:paraId="13AA6705" w14:textId="13E87FFC" w:rsidR="008B014D" w:rsidRPr="00C2410E" w:rsidRDefault="008B014D" w:rsidP="006B486C">
      <w:pPr>
        <w:pStyle w:val="Prrafodelista"/>
        <w:numPr>
          <w:ilvl w:val="0"/>
          <w:numId w:val="20"/>
        </w:numPr>
        <w:rPr>
          <w:b/>
          <w:bCs/>
        </w:rPr>
      </w:pPr>
      <w:r w:rsidRPr="5A699AF4">
        <w:rPr>
          <w:b/>
          <w:bCs/>
        </w:rPr>
        <w:t>Introducción:</w:t>
      </w:r>
    </w:p>
    <w:p w14:paraId="2F9BA6EE" w14:textId="3BF49090" w:rsidR="00E85A63" w:rsidRDefault="008B014D" w:rsidP="00571A86">
      <w:r>
        <w:t xml:space="preserve">Este análisis se centra en </w:t>
      </w:r>
      <w:r w:rsidR="005F15D2">
        <w:t>una</w:t>
      </w:r>
      <w:r>
        <w:t xml:space="preserve"> aplicación la cual está dirigida a jugadores nuevos de World of Warcraft (WoW) que buscan realizar contenido PVE avanzado, como raids o Míticas+. BloodStats pretende solucionar la falta de información de la cual el juego carece sobre los jugadores de élite que lideran este tipo de contenido.</w:t>
      </w:r>
      <w:r w:rsidR="00906353">
        <w:t xml:space="preserve"> </w:t>
      </w:r>
      <w:r w:rsidR="000047B5">
        <w:t>Esta</w:t>
      </w:r>
      <w:r w:rsidR="00520621">
        <w:t xml:space="preserve"> aplicación tiene como público objetivo jugadores </w:t>
      </w:r>
      <w:r w:rsidR="003E07EF">
        <w:t>que nunca han jugado al WoW</w:t>
      </w:r>
      <w:r w:rsidR="002E1F3F">
        <w:t>.</w:t>
      </w:r>
    </w:p>
    <w:p w14:paraId="7FC8C104" w14:textId="7D68A1C0" w:rsidR="005F15D2" w:rsidRDefault="005F15D2" w:rsidP="005F15D2">
      <w:pPr>
        <w:pStyle w:val="Prrafodelista"/>
        <w:numPr>
          <w:ilvl w:val="1"/>
          <w:numId w:val="20"/>
        </w:numPr>
      </w:pPr>
      <w:r>
        <w:t xml:space="preserve">PVE: </w:t>
      </w:r>
      <w:r w:rsidR="00D52D6F">
        <w:t>Contenido basado en el jugador contra la máquina.</w:t>
      </w:r>
    </w:p>
    <w:p w14:paraId="580FF35D" w14:textId="6472B67C" w:rsidR="00D52D6F" w:rsidRDefault="00D52D6F" w:rsidP="005F15D2">
      <w:pPr>
        <w:pStyle w:val="Prrafodelista"/>
        <w:numPr>
          <w:ilvl w:val="1"/>
          <w:numId w:val="20"/>
        </w:numPr>
      </w:pPr>
      <w:r>
        <w:t xml:space="preserve">Raids: </w:t>
      </w:r>
      <w:r w:rsidR="00AB52AC">
        <w:t xml:space="preserve">Grupos de 15 o 25 jugadores </w:t>
      </w:r>
      <w:r w:rsidR="0014434C">
        <w:t xml:space="preserve">preparados para realizar el contenido más avanzado del juego. Este modo de juego se basa en batallar contra </w:t>
      </w:r>
      <w:r w:rsidR="00706857">
        <w:t>los jefes más fuertes y difíciles de hacer</w:t>
      </w:r>
      <w:r w:rsidR="00DF6D28">
        <w:t>. G</w:t>
      </w:r>
      <w:r w:rsidR="00706857">
        <w:t>eneralmente se requiere aprender varias estrategias</w:t>
      </w:r>
      <w:r w:rsidR="00DF6D28">
        <w:t>.</w:t>
      </w:r>
    </w:p>
    <w:p w14:paraId="14AE94C9" w14:textId="25B8831E" w:rsidR="00DF6D28" w:rsidRDefault="00DF6D28" w:rsidP="005F15D2">
      <w:pPr>
        <w:pStyle w:val="Prrafodelista"/>
        <w:numPr>
          <w:ilvl w:val="1"/>
          <w:numId w:val="20"/>
        </w:numPr>
      </w:pPr>
      <w:r>
        <w:t xml:space="preserve">Míticas+: </w:t>
      </w:r>
      <w:r w:rsidR="006309F4">
        <w:t xml:space="preserve">Grupos de 5 jugadores que </w:t>
      </w:r>
      <w:r w:rsidR="00976952">
        <w:t xml:space="preserve">hacen una versión más desafiante de las mazmorras </w:t>
      </w:r>
      <w:r w:rsidR="00D4579C">
        <w:t>normales</w:t>
      </w:r>
      <w:r w:rsidR="008A136E">
        <w:t>. Para poder hacerlas más difíciles agregan sufijos</w:t>
      </w:r>
      <w:r w:rsidR="00212EB3">
        <w:t>; modificadores que se aplican a niveles más altos</w:t>
      </w:r>
      <w:r w:rsidR="00827DB4">
        <w:t xml:space="preserve"> (+10 </w:t>
      </w:r>
      <w:r w:rsidR="00241335">
        <w:t xml:space="preserve">… </w:t>
      </w:r>
      <w:r w:rsidR="00827DB4">
        <w:t>+20)</w:t>
      </w:r>
    </w:p>
    <w:p w14:paraId="2B6F5A69" w14:textId="0D79D8AE" w:rsidR="002D455A" w:rsidRDefault="00241335" w:rsidP="00571A86">
      <w:pPr>
        <w:pStyle w:val="Prrafodelista"/>
        <w:numPr>
          <w:ilvl w:val="1"/>
          <w:numId w:val="20"/>
        </w:numPr>
      </w:pPr>
      <w:r>
        <w:t>Jugador de élite: Jugador muy experimentado</w:t>
      </w:r>
      <w:r w:rsidR="00C330E2">
        <w:t xml:space="preserve"> que pertenece a una hermandad que compite por ser los mejores del mundo.</w:t>
      </w:r>
    </w:p>
    <w:p w14:paraId="6B36D14A" w14:textId="77777777" w:rsidR="005448A4" w:rsidRDefault="005448A4" w:rsidP="005448A4">
      <w:pPr>
        <w:rPr>
          <w:ins w:id="71" w:author="MARRAHY ARENAS, SERGI" w:date="2024-05-16T10:36:00Z" w16du:dateUtc="2024-05-16T08:36:00Z"/>
        </w:rPr>
      </w:pPr>
    </w:p>
    <w:p w14:paraId="26935B7A" w14:textId="3C38659C" w:rsidR="003D25B9" w:rsidRPr="003D25B9" w:rsidRDefault="002D455A" w:rsidP="003D25B9">
      <w:pPr>
        <w:pStyle w:val="Ttulo2"/>
        <w:numPr>
          <w:ilvl w:val="2"/>
          <w:numId w:val="3"/>
        </w:numPr>
      </w:pPr>
      <w:bookmarkStart w:id="72" w:name="_Toc168598248"/>
      <w:ins w:id="73" w:author="MARRAHY ARENAS, SERGI" w:date="2024-05-16T10:36:00Z" w16du:dateUtc="2024-05-16T08:36:00Z">
        <w:r>
          <w:t>Tabla Requisitos Funcionales</w:t>
        </w:r>
      </w:ins>
      <w:bookmarkEnd w:id="72"/>
    </w:p>
    <w:tbl>
      <w:tblPr>
        <w:tblStyle w:val="Tabladecuadrcula2"/>
        <w:tblW w:w="8505" w:type="dxa"/>
        <w:tblLayout w:type="fixed"/>
        <w:tblLook w:val="04A0" w:firstRow="1" w:lastRow="0" w:firstColumn="1" w:lastColumn="0" w:noHBand="0" w:noVBand="1"/>
        <w:tblPrChange w:id="74" w:author="MARRAHY ARENAS, SERGI" w:date="2024-05-22T19:16:00Z" w16du:dateUtc="2024-05-22T17:16:00Z">
          <w:tblPr>
            <w:tblStyle w:val="Tabladecuadrcula2"/>
            <w:tblW w:w="8505" w:type="dxa"/>
            <w:tblLayout w:type="fixed"/>
            <w:tblLook w:val="04A0" w:firstRow="1" w:lastRow="0" w:firstColumn="1" w:lastColumn="0" w:noHBand="0" w:noVBand="1"/>
          </w:tblPr>
        </w:tblPrChange>
      </w:tblPr>
      <w:tblGrid>
        <w:gridCol w:w="1134"/>
        <w:gridCol w:w="1985"/>
        <w:gridCol w:w="4111"/>
        <w:gridCol w:w="1275"/>
        <w:tblGridChange w:id="75">
          <w:tblGrid>
            <w:gridCol w:w="681"/>
            <w:gridCol w:w="453"/>
            <w:gridCol w:w="1560"/>
            <w:gridCol w:w="141"/>
            <w:gridCol w:w="284"/>
            <w:gridCol w:w="3402"/>
            <w:gridCol w:w="672"/>
            <w:gridCol w:w="37"/>
            <w:gridCol w:w="1275"/>
            <w:gridCol w:w="803"/>
          </w:tblGrid>
        </w:tblGridChange>
      </w:tblGrid>
      <w:tr w:rsidR="006054A4" w14:paraId="62931496" w14:textId="77777777" w:rsidTr="009A117C">
        <w:trPr>
          <w:cnfStyle w:val="100000000000" w:firstRow="1" w:lastRow="0" w:firstColumn="0" w:lastColumn="0" w:oddVBand="0" w:evenVBand="0" w:oddHBand="0" w:evenHBand="0" w:firstRowFirstColumn="0" w:firstRowLastColumn="0" w:lastRowFirstColumn="0" w:lastRowLastColumn="0"/>
          <w:ins w:id="76" w:author="MARRAHY ARENAS, SERGI" w:date="2024-05-16T11:03:00Z"/>
          <w:trPrChange w:id="77" w:author="MARRAHY ARENAS, SERGI" w:date="2024-05-22T19:16:00Z" w16du:dateUtc="2024-05-22T17:16: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right w:val="single" w:sz="4" w:space="0" w:color="auto"/>
            </w:tcBorders>
            <w:tcPrChange w:id="78" w:author="MARRAHY ARENAS, SERGI" w:date="2024-05-22T19:16:00Z" w16du:dateUtc="2024-05-22T17:16:00Z">
              <w:tcPr>
                <w:tcW w:w="1134" w:type="dxa"/>
                <w:gridSpan w:val="2"/>
                <w:tcBorders>
                  <w:top w:val="single" w:sz="4" w:space="0" w:color="auto"/>
                  <w:right w:val="single" w:sz="4" w:space="0" w:color="auto"/>
                </w:tcBorders>
              </w:tcPr>
            </w:tcPrChange>
          </w:tcPr>
          <w:p w14:paraId="7BB25F9A" w14:textId="05C49110" w:rsidR="00C57BFC" w:rsidRPr="00A56651" w:rsidRDefault="00C57BFC">
            <w:pPr>
              <w:cnfStyle w:val="101000000000" w:firstRow="1" w:lastRow="0" w:firstColumn="1" w:lastColumn="0" w:oddVBand="0" w:evenVBand="0" w:oddHBand="0" w:evenHBand="0" w:firstRowFirstColumn="0" w:firstRowLastColumn="0" w:lastRowFirstColumn="0" w:lastRowLastColumn="0"/>
              <w:rPr>
                <w:ins w:id="79" w:author="MARRAHY ARENAS, SERGI" w:date="2024-05-16T11:03:00Z" w16du:dateUtc="2024-05-16T09:03:00Z"/>
              </w:rPr>
              <w:pPrChange w:id="80" w:author="MARRAHY ARENAS, SERGI" w:date="2024-05-16T11:05:00Z" w16du:dateUtc="2024-05-16T09:05:00Z">
                <w:pPr>
                  <w:pStyle w:val="Ttulo2"/>
                  <w:cnfStyle w:val="101000000000" w:firstRow="1" w:lastRow="0" w:firstColumn="1" w:lastColumn="0" w:oddVBand="0" w:evenVBand="0" w:oddHBand="0" w:evenHBand="0" w:firstRowFirstColumn="0" w:firstRowLastColumn="0" w:lastRowFirstColumn="0" w:lastRowLastColumn="0"/>
                </w:pPr>
              </w:pPrChange>
            </w:pPr>
            <w:ins w:id="81" w:author="MARRAHY ARENAS, SERGI" w:date="2024-05-16T11:03:00Z" w16du:dateUtc="2024-05-16T09:03:00Z">
              <w:r w:rsidRPr="00A56651">
                <w:t>Número</w:t>
              </w:r>
            </w:ins>
          </w:p>
        </w:tc>
        <w:tc>
          <w:tcPr>
            <w:tcW w:w="1985" w:type="dxa"/>
            <w:tcBorders>
              <w:top w:val="single" w:sz="4" w:space="0" w:color="auto"/>
              <w:left w:val="single" w:sz="4" w:space="0" w:color="auto"/>
              <w:right w:val="single" w:sz="4" w:space="0" w:color="auto"/>
            </w:tcBorders>
            <w:tcPrChange w:id="82" w:author="MARRAHY ARENAS, SERGI" w:date="2024-05-22T19:16:00Z" w16du:dateUtc="2024-05-22T17:16:00Z">
              <w:tcPr>
                <w:tcW w:w="1701" w:type="dxa"/>
                <w:gridSpan w:val="2"/>
                <w:tcBorders>
                  <w:top w:val="single" w:sz="4" w:space="0" w:color="auto"/>
                  <w:left w:val="single" w:sz="4" w:space="0" w:color="auto"/>
                  <w:right w:val="single" w:sz="4" w:space="0" w:color="auto"/>
                </w:tcBorders>
              </w:tcPr>
            </w:tcPrChange>
          </w:tcPr>
          <w:p w14:paraId="050A94E7" w14:textId="3A548666" w:rsidR="00C57BFC" w:rsidRPr="00A56651" w:rsidRDefault="00D6347A">
            <w:pPr>
              <w:cnfStyle w:val="100000000000" w:firstRow="1" w:lastRow="0" w:firstColumn="0" w:lastColumn="0" w:oddVBand="0" w:evenVBand="0" w:oddHBand="0" w:evenHBand="0" w:firstRowFirstColumn="0" w:firstRowLastColumn="0" w:lastRowFirstColumn="0" w:lastRowLastColumn="0"/>
              <w:rPr>
                <w:ins w:id="83" w:author="MARRAHY ARENAS, SERGI" w:date="2024-05-16T11:03:00Z" w16du:dateUtc="2024-05-16T09:03:00Z"/>
              </w:rPr>
              <w:pPrChange w:id="84" w:author="MARRAHY ARENAS, SERGI" w:date="2024-05-16T11:05:00Z" w16du:dateUtc="2024-05-16T09:05:00Z">
                <w:pPr>
                  <w:pStyle w:val="Ttulo2"/>
                  <w:cnfStyle w:val="100000000000" w:firstRow="1" w:lastRow="0" w:firstColumn="0" w:lastColumn="0" w:oddVBand="0" w:evenVBand="0" w:oddHBand="0" w:evenHBand="0" w:firstRowFirstColumn="0" w:firstRowLastColumn="0" w:lastRowFirstColumn="0" w:lastRowLastColumn="0"/>
                </w:pPr>
              </w:pPrChange>
            </w:pPr>
            <w:ins w:id="85" w:author="MARRAHY ARENAS, SERGI" w:date="2024-05-16T11:04:00Z" w16du:dateUtc="2024-05-16T09:04:00Z">
              <w:r w:rsidRPr="00A56651">
                <w:t>Requerimiento</w:t>
              </w:r>
            </w:ins>
          </w:p>
        </w:tc>
        <w:tc>
          <w:tcPr>
            <w:tcW w:w="4111" w:type="dxa"/>
            <w:tcBorders>
              <w:top w:val="single" w:sz="4" w:space="0" w:color="auto"/>
              <w:left w:val="single" w:sz="4" w:space="0" w:color="auto"/>
              <w:right w:val="single" w:sz="4" w:space="0" w:color="auto"/>
            </w:tcBorders>
            <w:tcPrChange w:id="86" w:author="MARRAHY ARENAS, SERGI" w:date="2024-05-22T19:16:00Z" w16du:dateUtc="2024-05-22T17:16:00Z">
              <w:tcPr>
                <w:tcW w:w="3686" w:type="dxa"/>
                <w:gridSpan w:val="2"/>
                <w:tcBorders>
                  <w:top w:val="single" w:sz="4" w:space="0" w:color="auto"/>
                  <w:left w:val="single" w:sz="4" w:space="0" w:color="auto"/>
                  <w:right w:val="single" w:sz="4" w:space="0" w:color="auto"/>
                </w:tcBorders>
              </w:tcPr>
            </w:tcPrChange>
          </w:tcPr>
          <w:p w14:paraId="01FF226F" w14:textId="5B6AE550" w:rsidR="00C57BFC" w:rsidRPr="00A56651" w:rsidRDefault="00D6347A">
            <w:pPr>
              <w:cnfStyle w:val="100000000000" w:firstRow="1" w:lastRow="0" w:firstColumn="0" w:lastColumn="0" w:oddVBand="0" w:evenVBand="0" w:oddHBand="0" w:evenHBand="0" w:firstRowFirstColumn="0" w:firstRowLastColumn="0" w:lastRowFirstColumn="0" w:lastRowLastColumn="0"/>
              <w:rPr>
                <w:ins w:id="87" w:author="MARRAHY ARENAS, SERGI" w:date="2024-05-16T11:03:00Z" w16du:dateUtc="2024-05-16T09:03:00Z"/>
              </w:rPr>
              <w:pPrChange w:id="88" w:author="MARRAHY ARENAS, SERGI" w:date="2024-05-16T11:05:00Z" w16du:dateUtc="2024-05-16T09:05:00Z">
                <w:pPr>
                  <w:pStyle w:val="Ttulo2"/>
                  <w:cnfStyle w:val="100000000000" w:firstRow="1" w:lastRow="0" w:firstColumn="0" w:lastColumn="0" w:oddVBand="0" w:evenVBand="0" w:oddHBand="0" w:evenHBand="0" w:firstRowFirstColumn="0" w:firstRowLastColumn="0" w:lastRowFirstColumn="0" w:lastRowLastColumn="0"/>
                </w:pPr>
              </w:pPrChange>
            </w:pPr>
            <w:ins w:id="89" w:author="MARRAHY ARENAS, SERGI" w:date="2024-05-16T11:04:00Z" w16du:dateUtc="2024-05-16T09:04:00Z">
              <w:r w:rsidRPr="00A56651">
                <w:t>Descripción</w:t>
              </w:r>
            </w:ins>
          </w:p>
        </w:tc>
        <w:tc>
          <w:tcPr>
            <w:tcW w:w="1275" w:type="dxa"/>
            <w:tcBorders>
              <w:top w:val="single" w:sz="4" w:space="0" w:color="auto"/>
              <w:left w:val="single" w:sz="4" w:space="0" w:color="auto"/>
            </w:tcBorders>
            <w:tcPrChange w:id="90" w:author="MARRAHY ARENAS, SERGI" w:date="2024-05-22T19:16:00Z" w16du:dateUtc="2024-05-22T17:16:00Z">
              <w:tcPr>
                <w:tcW w:w="1984" w:type="dxa"/>
                <w:gridSpan w:val="3"/>
                <w:tcBorders>
                  <w:top w:val="single" w:sz="4" w:space="0" w:color="auto"/>
                  <w:left w:val="single" w:sz="4" w:space="0" w:color="auto"/>
                </w:tcBorders>
              </w:tcPr>
            </w:tcPrChange>
          </w:tcPr>
          <w:p w14:paraId="33D8BEDD" w14:textId="72F96A92" w:rsidR="00C57BFC" w:rsidRPr="00A56651" w:rsidRDefault="00D6347A">
            <w:pPr>
              <w:cnfStyle w:val="100000000000" w:firstRow="1" w:lastRow="0" w:firstColumn="0" w:lastColumn="0" w:oddVBand="0" w:evenVBand="0" w:oddHBand="0" w:evenHBand="0" w:firstRowFirstColumn="0" w:firstRowLastColumn="0" w:lastRowFirstColumn="0" w:lastRowLastColumn="0"/>
              <w:rPr>
                <w:ins w:id="91" w:author="MARRAHY ARENAS, SERGI" w:date="2024-05-16T11:03:00Z" w16du:dateUtc="2024-05-16T09:03:00Z"/>
              </w:rPr>
              <w:pPrChange w:id="92" w:author="MARRAHY ARENAS, SERGI" w:date="2024-05-16T11:05:00Z" w16du:dateUtc="2024-05-16T09:05:00Z">
                <w:pPr>
                  <w:pStyle w:val="Ttulo2"/>
                  <w:cnfStyle w:val="100000000000" w:firstRow="1" w:lastRow="0" w:firstColumn="0" w:lastColumn="0" w:oddVBand="0" w:evenVBand="0" w:oddHBand="0" w:evenHBand="0" w:firstRowFirstColumn="0" w:firstRowLastColumn="0" w:lastRowFirstColumn="0" w:lastRowLastColumn="0"/>
                </w:pPr>
              </w:pPrChange>
            </w:pPr>
            <w:ins w:id="93" w:author="MARRAHY ARENAS, SERGI" w:date="2024-05-16T11:04:00Z" w16du:dateUtc="2024-05-16T09:04:00Z">
              <w:r w:rsidRPr="00A56651">
                <w:t>Prioridad</w:t>
              </w:r>
            </w:ins>
          </w:p>
        </w:tc>
      </w:tr>
      <w:tr w:rsidR="006054A4" w14:paraId="1280E899" w14:textId="77777777" w:rsidTr="006054A4">
        <w:tblPrEx>
          <w:tblPrExChange w:id="94" w:author="MARRAHY ARENAS, SERGI" w:date="2024-05-22T19:16:00Z" w16du:dateUtc="2024-05-22T17:16:00Z">
            <w:tblPrEx>
              <w:tblW w:w="9308" w:type="dxa"/>
            </w:tblPrEx>
          </w:tblPrExChange>
        </w:tblPrEx>
        <w:trPr>
          <w:cnfStyle w:val="000000100000" w:firstRow="0" w:lastRow="0" w:firstColumn="0" w:lastColumn="0" w:oddVBand="0" w:evenVBand="0" w:oddHBand="1" w:evenHBand="0" w:firstRowFirstColumn="0" w:firstRowLastColumn="0" w:lastRowFirstColumn="0" w:lastRowLastColumn="0"/>
          <w:ins w:id="95" w:author="MARRAHY ARENAS, SERGI" w:date="2024-05-16T11:03:00Z"/>
        </w:trPr>
        <w:tc>
          <w:tcPr>
            <w:cnfStyle w:val="001000000000" w:firstRow="0" w:lastRow="0" w:firstColumn="1" w:lastColumn="0" w:oddVBand="0" w:evenVBand="0" w:oddHBand="0" w:evenHBand="0" w:firstRowFirstColumn="0" w:firstRowLastColumn="0" w:lastRowFirstColumn="0" w:lastRowLastColumn="0"/>
            <w:tcW w:w="1134" w:type="dxa"/>
            <w:tcPrChange w:id="96" w:author="MARRAHY ARENAS, SERGI" w:date="2024-05-22T19:16:00Z" w16du:dateUtc="2024-05-22T17:16:00Z">
              <w:tcPr>
                <w:tcW w:w="681" w:type="dxa"/>
              </w:tcPr>
            </w:tcPrChange>
          </w:tcPr>
          <w:p w14:paraId="44FD28DB" w14:textId="13DBA9A2" w:rsidR="00C57BFC" w:rsidRDefault="007160BC">
            <w:pPr>
              <w:cnfStyle w:val="001000100000" w:firstRow="0" w:lastRow="0" w:firstColumn="1" w:lastColumn="0" w:oddVBand="0" w:evenVBand="0" w:oddHBand="1" w:evenHBand="0" w:firstRowFirstColumn="0" w:firstRowLastColumn="0" w:lastRowFirstColumn="0" w:lastRowLastColumn="0"/>
              <w:rPr>
                <w:ins w:id="97" w:author="MARRAHY ARENAS, SERGI" w:date="2024-05-16T11:03:00Z" w16du:dateUtc="2024-05-16T09:03:00Z"/>
              </w:rPr>
              <w:pPrChange w:id="98" w:author="MARRAHY ARENAS, SERGI" w:date="2024-05-16T11:05:00Z" w16du:dateUtc="2024-05-16T09:05:00Z">
                <w:pPr>
                  <w:pStyle w:val="Ttulo2"/>
                  <w:cnfStyle w:val="001000100000" w:firstRow="0" w:lastRow="0" w:firstColumn="1" w:lastColumn="0" w:oddVBand="0" w:evenVBand="0" w:oddHBand="1" w:evenHBand="0" w:firstRowFirstColumn="0" w:firstRowLastColumn="0" w:lastRowFirstColumn="0" w:lastRowLastColumn="0"/>
                </w:pPr>
              </w:pPrChange>
            </w:pPr>
            <w:ins w:id="99" w:author="MARRAHY ARENAS, SERGI" w:date="2024-05-16T11:05:00Z" w16du:dateUtc="2024-05-16T09:05:00Z">
              <w:r>
                <w:t>RF1</w:t>
              </w:r>
            </w:ins>
          </w:p>
        </w:tc>
        <w:tc>
          <w:tcPr>
            <w:tcW w:w="1985" w:type="dxa"/>
            <w:tcPrChange w:id="100" w:author="MARRAHY ARENAS, SERGI" w:date="2024-05-22T19:16:00Z" w16du:dateUtc="2024-05-22T17:16:00Z">
              <w:tcPr>
                <w:tcW w:w="2013" w:type="dxa"/>
                <w:gridSpan w:val="2"/>
              </w:tcPr>
            </w:tcPrChange>
          </w:tcPr>
          <w:p w14:paraId="3F1543A8" w14:textId="34A714CC" w:rsidR="00C57BFC" w:rsidRDefault="00A56651">
            <w:pPr>
              <w:jc w:val="left"/>
              <w:cnfStyle w:val="000000100000" w:firstRow="0" w:lastRow="0" w:firstColumn="0" w:lastColumn="0" w:oddVBand="0" w:evenVBand="0" w:oddHBand="1" w:evenHBand="0" w:firstRowFirstColumn="0" w:firstRowLastColumn="0" w:lastRowFirstColumn="0" w:lastRowLastColumn="0"/>
              <w:rPr>
                <w:ins w:id="101" w:author="MARRAHY ARENAS, SERGI" w:date="2024-05-16T11:03:00Z" w16du:dateUtc="2024-05-16T09:03:00Z"/>
              </w:rPr>
              <w:pPrChange w:id="102" w:author="MARRAHY ARENAS, SERGI" w:date="2024-05-16T11:06:00Z" w16du:dateUtc="2024-05-16T09:06:00Z">
                <w:pPr>
                  <w:pStyle w:val="Ttulo2"/>
                  <w:cnfStyle w:val="000000100000" w:firstRow="0" w:lastRow="0" w:firstColumn="0" w:lastColumn="0" w:oddVBand="0" w:evenVBand="0" w:oddHBand="1" w:evenHBand="0" w:firstRowFirstColumn="0" w:firstRowLastColumn="0" w:lastRowFirstColumn="0" w:lastRowLastColumn="0"/>
                </w:pPr>
              </w:pPrChange>
            </w:pPr>
            <w:ins w:id="103" w:author="MARRAHY ARENAS, SERGI" w:date="2024-05-16T11:06:00Z" w16du:dateUtc="2024-05-16T09:06:00Z">
              <w:r>
                <w:t>Inici</w:t>
              </w:r>
            </w:ins>
            <w:ins w:id="104" w:author="MARRAHY ARENAS, SERGI" w:date="2024-05-16T11:17:00Z" w16du:dateUtc="2024-05-16T09:17:00Z">
              <w:r w:rsidR="00BC135D">
                <w:t>ar</w:t>
              </w:r>
            </w:ins>
            <w:ins w:id="105" w:author="MARRAHY ARENAS, SERGI" w:date="2024-05-16T11:06:00Z" w16du:dateUtc="2024-05-16T09:06:00Z">
              <w:r>
                <w:t xml:space="preserve"> sesión</w:t>
              </w:r>
            </w:ins>
          </w:p>
        </w:tc>
        <w:tc>
          <w:tcPr>
            <w:tcW w:w="4111" w:type="dxa"/>
            <w:tcPrChange w:id="106" w:author="MARRAHY ARENAS, SERGI" w:date="2024-05-22T19:16:00Z" w16du:dateUtc="2024-05-22T17:16:00Z">
              <w:tcPr>
                <w:tcW w:w="4499" w:type="dxa"/>
                <w:gridSpan w:val="4"/>
              </w:tcPr>
            </w:tcPrChange>
          </w:tcPr>
          <w:p w14:paraId="2DD165AA" w14:textId="4280809F" w:rsidR="00C57BFC" w:rsidRDefault="000D41FA">
            <w:pPr>
              <w:cnfStyle w:val="000000100000" w:firstRow="0" w:lastRow="0" w:firstColumn="0" w:lastColumn="0" w:oddVBand="0" w:evenVBand="0" w:oddHBand="1" w:evenHBand="0" w:firstRowFirstColumn="0" w:firstRowLastColumn="0" w:lastRowFirstColumn="0" w:lastRowLastColumn="0"/>
              <w:rPr>
                <w:ins w:id="107" w:author="MARRAHY ARENAS, SERGI" w:date="2024-05-16T11:03:00Z" w16du:dateUtc="2024-05-16T09:03:00Z"/>
              </w:rPr>
              <w:pPrChange w:id="108" w:author="MARRAHY ARENAS, SERGI" w:date="2024-05-16T11:06:00Z" w16du:dateUtc="2024-05-16T09:06:00Z">
                <w:pPr>
                  <w:pStyle w:val="Ttulo2"/>
                  <w:cnfStyle w:val="000000100000" w:firstRow="0" w:lastRow="0" w:firstColumn="0" w:lastColumn="0" w:oddVBand="0" w:evenVBand="0" w:oddHBand="1" w:evenHBand="0" w:firstRowFirstColumn="0" w:firstRowLastColumn="0" w:lastRowFirstColumn="0" w:lastRowLastColumn="0"/>
                </w:pPr>
              </w:pPrChange>
            </w:pPr>
            <w:ins w:id="109" w:author="MARRAHY ARENAS, SERGI" w:date="2024-05-16T11:07:00Z" w16du:dateUtc="2024-05-16T09:07:00Z">
              <w:r>
                <w:t xml:space="preserve">El usuario deberá introducir las credenciales existentes en los campos correspondientes para que el sistema compruebe esos datos </w:t>
              </w:r>
            </w:ins>
            <w:r w:rsidR="006E79AE">
              <w:t>verificarlos y</w:t>
            </w:r>
            <w:ins w:id="110" w:author="MARRAHY ARENAS, SERGI" w:date="2024-05-16T11:07:00Z" w16du:dateUtc="2024-05-16T09:07:00Z">
              <w:r>
                <w:t xml:space="preserve"> navegar </w:t>
              </w:r>
            </w:ins>
            <w:r w:rsidR="006E79AE">
              <w:t xml:space="preserve">hacia la </w:t>
            </w:r>
            <w:ins w:id="111" w:author="MARRAHY ARENAS, SERGI" w:date="2024-05-16T11:07:00Z" w16du:dateUtc="2024-05-16T09:07:00Z">
              <w:r>
                <w:t>pantalla de búsqueda</w:t>
              </w:r>
            </w:ins>
            <w:ins w:id="112" w:author="MARRAHY ARENAS, SERGI" w:date="2024-05-16T11:08:00Z" w16du:dateUtc="2024-05-16T09:08:00Z">
              <w:r w:rsidR="00C016E2">
                <w:t>.</w:t>
              </w:r>
            </w:ins>
          </w:p>
        </w:tc>
        <w:tc>
          <w:tcPr>
            <w:tcW w:w="1275" w:type="dxa"/>
            <w:tcPrChange w:id="113" w:author="MARRAHY ARENAS, SERGI" w:date="2024-05-22T19:16:00Z" w16du:dateUtc="2024-05-22T17:16:00Z">
              <w:tcPr>
                <w:tcW w:w="2115" w:type="dxa"/>
                <w:gridSpan w:val="3"/>
              </w:tcPr>
            </w:tcPrChange>
          </w:tcPr>
          <w:p w14:paraId="5535F83C" w14:textId="7A209D07" w:rsidR="00C57BFC" w:rsidRPr="00D62019" w:rsidRDefault="00C016E2">
            <w:pPr>
              <w:cnfStyle w:val="000000100000" w:firstRow="0" w:lastRow="0" w:firstColumn="0" w:lastColumn="0" w:oddVBand="0" w:evenVBand="0" w:oddHBand="1" w:evenHBand="0" w:firstRowFirstColumn="0" w:firstRowLastColumn="0" w:lastRowFirstColumn="0" w:lastRowLastColumn="0"/>
              <w:rPr>
                <w:ins w:id="114" w:author="MARRAHY ARENAS, SERGI" w:date="2024-05-16T11:03:00Z" w16du:dateUtc="2024-05-16T09:03:00Z"/>
              </w:rPr>
              <w:pPrChange w:id="115" w:author="MARRAHY ARENAS, SERGI" w:date="2024-05-16T11:12:00Z" w16du:dateUtc="2024-05-16T09:12:00Z">
                <w:pPr>
                  <w:pStyle w:val="Ttulo2"/>
                  <w:cnfStyle w:val="000000100000" w:firstRow="0" w:lastRow="0" w:firstColumn="0" w:lastColumn="0" w:oddVBand="0" w:evenVBand="0" w:oddHBand="1" w:evenHBand="0" w:firstRowFirstColumn="0" w:firstRowLastColumn="0" w:lastRowFirstColumn="0" w:lastRowLastColumn="0"/>
                </w:pPr>
              </w:pPrChange>
            </w:pPr>
            <w:ins w:id="116" w:author="MARRAHY ARENAS, SERGI" w:date="2024-05-16T11:08:00Z" w16du:dateUtc="2024-05-16T09:08:00Z">
              <w:r>
                <w:t>Alta</w:t>
              </w:r>
            </w:ins>
          </w:p>
        </w:tc>
      </w:tr>
      <w:tr w:rsidR="006054A4" w14:paraId="4B395B98" w14:textId="77777777" w:rsidTr="009A117C">
        <w:tblPrEx>
          <w:tblPrExChange w:id="117" w:author="MARRAHY ARENAS, SERGI" w:date="2024-05-22T19:16:00Z" w16du:dateUtc="2024-05-22T17:16:00Z">
            <w:tblPrEx>
              <w:tblW w:w="9308" w:type="dxa"/>
            </w:tblPrEx>
          </w:tblPrExChange>
        </w:tblPrEx>
        <w:trPr>
          <w:ins w:id="118" w:author="MARRAHY ARENAS, SERGI" w:date="2024-05-16T11:03:00Z"/>
        </w:trPr>
        <w:tc>
          <w:tcPr>
            <w:cnfStyle w:val="001000000000" w:firstRow="0" w:lastRow="0" w:firstColumn="1" w:lastColumn="0" w:oddVBand="0" w:evenVBand="0" w:oddHBand="0" w:evenHBand="0" w:firstRowFirstColumn="0" w:firstRowLastColumn="0" w:lastRowFirstColumn="0" w:lastRowLastColumn="0"/>
            <w:tcW w:w="0" w:type="dxa"/>
            <w:tcPrChange w:id="119" w:author="MARRAHY ARENAS, SERGI" w:date="2024-05-22T19:16:00Z" w16du:dateUtc="2024-05-22T17:16:00Z">
              <w:tcPr>
                <w:tcW w:w="1134" w:type="dxa"/>
                <w:gridSpan w:val="2"/>
              </w:tcPr>
            </w:tcPrChange>
          </w:tcPr>
          <w:p w14:paraId="7667DE0A" w14:textId="1F5EE2B2" w:rsidR="00C57BFC" w:rsidRDefault="007160BC">
            <w:pPr>
              <w:rPr>
                <w:ins w:id="120" w:author="MARRAHY ARENAS, SERGI" w:date="2024-05-16T11:03:00Z" w16du:dateUtc="2024-05-16T09:03:00Z"/>
              </w:rPr>
              <w:pPrChange w:id="121" w:author="MARRAHY ARENAS, SERGI" w:date="2024-05-16T11:05:00Z" w16du:dateUtc="2024-05-16T09:05:00Z">
                <w:pPr>
                  <w:pStyle w:val="Ttulo2"/>
                </w:pPr>
              </w:pPrChange>
            </w:pPr>
            <w:ins w:id="122" w:author="MARRAHY ARENAS, SERGI" w:date="2024-05-16T11:05:00Z" w16du:dateUtc="2024-05-16T09:05:00Z">
              <w:r>
                <w:t>RF2</w:t>
              </w:r>
            </w:ins>
          </w:p>
        </w:tc>
        <w:tc>
          <w:tcPr>
            <w:tcW w:w="1985" w:type="dxa"/>
            <w:tcPrChange w:id="123" w:author="MARRAHY ARENAS, SERGI" w:date="2024-05-22T19:16:00Z" w16du:dateUtc="2024-05-22T17:16:00Z">
              <w:tcPr>
                <w:tcW w:w="1701" w:type="dxa"/>
                <w:gridSpan w:val="2"/>
              </w:tcPr>
            </w:tcPrChange>
          </w:tcPr>
          <w:p w14:paraId="09BE2923" w14:textId="2E8BD3F1" w:rsidR="00C57BFC" w:rsidRDefault="00C016E2">
            <w:pPr>
              <w:jc w:val="left"/>
              <w:cnfStyle w:val="000000000000" w:firstRow="0" w:lastRow="0" w:firstColumn="0" w:lastColumn="0" w:oddVBand="0" w:evenVBand="0" w:oddHBand="0" w:evenHBand="0" w:firstRowFirstColumn="0" w:firstRowLastColumn="0" w:lastRowFirstColumn="0" w:lastRowLastColumn="0"/>
              <w:rPr>
                <w:ins w:id="124" w:author="MARRAHY ARENAS, SERGI" w:date="2024-05-16T11:03:00Z" w16du:dateUtc="2024-05-16T09:03:00Z"/>
              </w:rPr>
              <w:pPrChange w:id="125" w:author="MARRAHY ARENAS, SERGI" w:date="2024-05-16T11:08:00Z" w16du:dateUtc="2024-05-16T09:08:00Z">
                <w:pPr>
                  <w:pStyle w:val="Ttulo2"/>
                  <w:cnfStyle w:val="000000000000" w:firstRow="0" w:lastRow="0" w:firstColumn="0" w:lastColumn="0" w:oddVBand="0" w:evenVBand="0" w:oddHBand="0" w:evenHBand="0" w:firstRowFirstColumn="0" w:firstRowLastColumn="0" w:lastRowFirstColumn="0" w:lastRowLastColumn="0"/>
                </w:pPr>
              </w:pPrChange>
            </w:pPr>
            <w:ins w:id="126" w:author="MARRAHY ARENAS, SERGI" w:date="2024-05-16T11:08:00Z" w16du:dateUtc="2024-05-16T09:08:00Z">
              <w:r>
                <w:t>Regist</w:t>
              </w:r>
            </w:ins>
            <w:ins w:id="127" w:author="MARRAHY ARENAS, SERGI" w:date="2024-05-16T11:17:00Z" w16du:dateUtc="2024-05-16T09:17:00Z">
              <w:r w:rsidR="00BC135D">
                <w:t>rar</w:t>
              </w:r>
            </w:ins>
            <w:ins w:id="128" w:author="MARRAHY ARENAS, SERGI" w:date="2024-05-16T11:08:00Z" w16du:dateUtc="2024-05-16T09:08:00Z">
              <w:r w:rsidR="00C92F54">
                <w:t xml:space="preserve"> </w:t>
              </w:r>
            </w:ins>
            <w:ins w:id="129" w:author="MARRAHY ARENAS, SERGI" w:date="2024-05-16T11:17:00Z" w16du:dateUtc="2024-05-16T09:17:00Z">
              <w:r w:rsidR="00BC135D">
                <w:t>una cuenta</w:t>
              </w:r>
            </w:ins>
          </w:p>
        </w:tc>
        <w:tc>
          <w:tcPr>
            <w:tcW w:w="4111" w:type="dxa"/>
            <w:tcPrChange w:id="130" w:author="MARRAHY ARENAS, SERGI" w:date="2024-05-22T19:16:00Z" w16du:dateUtc="2024-05-22T17:16:00Z">
              <w:tcPr>
                <w:tcW w:w="4358" w:type="dxa"/>
                <w:gridSpan w:val="3"/>
              </w:tcPr>
            </w:tcPrChange>
          </w:tcPr>
          <w:p w14:paraId="5F3CCECC" w14:textId="7C06603D" w:rsidR="00C57BFC" w:rsidRDefault="009564AD">
            <w:pPr>
              <w:cnfStyle w:val="000000000000" w:firstRow="0" w:lastRow="0" w:firstColumn="0" w:lastColumn="0" w:oddVBand="0" w:evenVBand="0" w:oddHBand="0" w:evenHBand="0" w:firstRowFirstColumn="0" w:firstRowLastColumn="0" w:lastRowFirstColumn="0" w:lastRowLastColumn="0"/>
              <w:rPr>
                <w:ins w:id="131" w:author="MARRAHY ARENAS, SERGI" w:date="2024-05-16T11:03:00Z" w16du:dateUtc="2024-05-16T09:03:00Z"/>
              </w:rPr>
              <w:pPrChange w:id="132" w:author="MARRAHY ARENAS, SERGI" w:date="2024-05-16T11:09:00Z" w16du:dateUtc="2024-05-16T09:09:00Z">
                <w:pPr>
                  <w:pStyle w:val="Ttulo2"/>
                  <w:cnfStyle w:val="000000000000" w:firstRow="0" w:lastRow="0" w:firstColumn="0" w:lastColumn="0" w:oddVBand="0" w:evenVBand="0" w:oddHBand="0" w:evenHBand="0" w:firstRowFirstColumn="0" w:firstRowLastColumn="0" w:lastRowFirstColumn="0" w:lastRowLastColumn="0"/>
                </w:pPr>
              </w:pPrChange>
            </w:pPr>
            <w:ins w:id="133" w:author="MARRAHY ARENAS, SERGI" w:date="2024-05-16T11:10:00Z" w16du:dateUtc="2024-05-16T09:10:00Z">
              <w:r>
                <w:t xml:space="preserve">Para hacer uso de la aplicación </w:t>
              </w:r>
            </w:ins>
            <w:ins w:id="134" w:author="MARRAHY ARENAS, SERGI" w:date="2024-05-16T11:11:00Z" w16du:dateUtc="2024-05-16T09:11:00Z">
              <w:r w:rsidR="000425F6">
                <w:t>el usuario debe crearse una cuenta introduciendo los datos que la aplicación necesita</w:t>
              </w:r>
              <w:r w:rsidR="00D62019">
                <w:t xml:space="preserve"> para crear la cuenta.</w:t>
              </w:r>
              <w:r w:rsidR="000425F6">
                <w:t xml:space="preserve"> </w:t>
              </w:r>
            </w:ins>
            <w:ins w:id="135" w:author="MARRAHY ARENAS, SERGI" w:date="2024-05-16T11:12:00Z" w16du:dateUtc="2024-05-16T09:12:00Z">
              <w:r w:rsidR="00D62019">
                <w:t xml:space="preserve">Al crear la cuenta </w:t>
              </w:r>
              <w:r w:rsidR="00D62019">
                <w:lastRenderedPageBreak/>
                <w:t xml:space="preserve">exitosamente el sistema </w:t>
              </w:r>
              <w:r w:rsidR="00F07C6D">
                <w:t>navega hacia la pantalla de inicio de sesión.</w:t>
              </w:r>
            </w:ins>
          </w:p>
        </w:tc>
        <w:tc>
          <w:tcPr>
            <w:tcW w:w="1275" w:type="dxa"/>
            <w:tcPrChange w:id="136" w:author="MARRAHY ARENAS, SERGI" w:date="2024-05-22T19:16:00Z" w16du:dateUtc="2024-05-22T17:16:00Z">
              <w:tcPr>
                <w:tcW w:w="2115" w:type="dxa"/>
                <w:gridSpan w:val="3"/>
              </w:tcPr>
            </w:tcPrChange>
          </w:tcPr>
          <w:p w14:paraId="3AD652F5" w14:textId="057433E6" w:rsidR="00C57BFC" w:rsidRDefault="00D62019">
            <w:pPr>
              <w:cnfStyle w:val="000000000000" w:firstRow="0" w:lastRow="0" w:firstColumn="0" w:lastColumn="0" w:oddVBand="0" w:evenVBand="0" w:oddHBand="0" w:evenHBand="0" w:firstRowFirstColumn="0" w:firstRowLastColumn="0" w:lastRowFirstColumn="0" w:lastRowLastColumn="0"/>
              <w:rPr>
                <w:ins w:id="137" w:author="MARRAHY ARENAS, SERGI" w:date="2024-05-16T11:03:00Z" w16du:dateUtc="2024-05-16T09:03:00Z"/>
              </w:rPr>
              <w:pPrChange w:id="138" w:author="MARRAHY ARENAS, SERGI" w:date="2024-05-16T11:11:00Z" w16du:dateUtc="2024-05-16T09:11:00Z">
                <w:pPr>
                  <w:pStyle w:val="Ttulo2"/>
                  <w:cnfStyle w:val="000000000000" w:firstRow="0" w:lastRow="0" w:firstColumn="0" w:lastColumn="0" w:oddVBand="0" w:evenVBand="0" w:oddHBand="0" w:evenHBand="0" w:firstRowFirstColumn="0" w:firstRowLastColumn="0" w:lastRowFirstColumn="0" w:lastRowLastColumn="0"/>
                </w:pPr>
              </w:pPrChange>
            </w:pPr>
            <w:ins w:id="139" w:author="MARRAHY ARENAS, SERGI" w:date="2024-05-16T11:11:00Z" w16du:dateUtc="2024-05-16T09:11:00Z">
              <w:r>
                <w:lastRenderedPageBreak/>
                <w:t>Alta</w:t>
              </w:r>
            </w:ins>
          </w:p>
        </w:tc>
      </w:tr>
      <w:tr w:rsidR="006054A4" w14:paraId="4A82B492" w14:textId="77777777" w:rsidTr="009A117C">
        <w:tblPrEx>
          <w:tblPrExChange w:id="140" w:author="MARRAHY ARENAS, SERGI" w:date="2024-05-22T19:16:00Z" w16du:dateUtc="2024-05-22T17:16:00Z">
            <w:tblPrEx>
              <w:tblW w:w="9308" w:type="dxa"/>
            </w:tblPrEx>
          </w:tblPrExChange>
        </w:tblPrEx>
        <w:trPr>
          <w:cnfStyle w:val="000000100000" w:firstRow="0" w:lastRow="0" w:firstColumn="0" w:lastColumn="0" w:oddVBand="0" w:evenVBand="0" w:oddHBand="1" w:evenHBand="0" w:firstRowFirstColumn="0" w:firstRowLastColumn="0" w:lastRowFirstColumn="0" w:lastRowLastColumn="0"/>
          <w:ins w:id="141" w:author="MARRAHY ARENAS, SERGI" w:date="2024-05-16T11:03:00Z"/>
        </w:trPr>
        <w:tc>
          <w:tcPr>
            <w:cnfStyle w:val="001000000000" w:firstRow="0" w:lastRow="0" w:firstColumn="1" w:lastColumn="0" w:oddVBand="0" w:evenVBand="0" w:oddHBand="0" w:evenHBand="0" w:firstRowFirstColumn="0" w:firstRowLastColumn="0" w:lastRowFirstColumn="0" w:lastRowLastColumn="0"/>
            <w:tcW w:w="0" w:type="dxa"/>
            <w:tcPrChange w:id="142" w:author="MARRAHY ARENAS, SERGI" w:date="2024-05-22T19:16:00Z" w16du:dateUtc="2024-05-22T17:16:00Z">
              <w:tcPr>
                <w:tcW w:w="1134" w:type="dxa"/>
                <w:gridSpan w:val="2"/>
              </w:tcPr>
            </w:tcPrChange>
          </w:tcPr>
          <w:p w14:paraId="727BA0D8" w14:textId="567A7D60" w:rsidR="00C57BFC" w:rsidRDefault="007160BC">
            <w:pPr>
              <w:cnfStyle w:val="001000100000" w:firstRow="0" w:lastRow="0" w:firstColumn="1" w:lastColumn="0" w:oddVBand="0" w:evenVBand="0" w:oddHBand="1" w:evenHBand="0" w:firstRowFirstColumn="0" w:firstRowLastColumn="0" w:lastRowFirstColumn="0" w:lastRowLastColumn="0"/>
              <w:rPr>
                <w:ins w:id="143" w:author="MARRAHY ARENAS, SERGI" w:date="2024-05-16T11:03:00Z" w16du:dateUtc="2024-05-16T09:03:00Z"/>
              </w:rPr>
              <w:pPrChange w:id="144" w:author="MARRAHY ARENAS, SERGI" w:date="2024-05-16T11:05:00Z" w16du:dateUtc="2024-05-16T09:05:00Z">
                <w:pPr>
                  <w:pStyle w:val="Ttulo2"/>
                  <w:cnfStyle w:val="001000100000" w:firstRow="0" w:lastRow="0" w:firstColumn="1" w:lastColumn="0" w:oddVBand="0" w:evenVBand="0" w:oddHBand="1" w:evenHBand="0" w:firstRowFirstColumn="0" w:firstRowLastColumn="0" w:lastRowFirstColumn="0" w:lastRowLastColumn="0"/>
                </w:pPr>
              </w:pPrChange>
            </w:pPr>
            <w:ins w:id="145" w:author="MARRAHY ARENAS, SERGI" w:date="2024-05-16T11:05:00Z" w16du:dateUtc="2024-05-16T09:05:00Z">
              <w:r>
                <w:t>RF3</w:t>
              </w:r>
            </w:ins>
          </w:p>
        </w:tc>
        <w:tc>
          <w:tcPr>
            <w:tcW w:w="1985" w:type="dxa"/>
            <w:tcPrChange w:id="146" w:author="MARRAHY ARENAS, SERGI" w:date="2024-05-22T19:16:00Z" w16du:dateUtc="2024-05-22T17:16:00Z">
              <w:tcPr>
                <w:tcW w:w="1701" w:type="dxa"/>
                <w:gridSpan w:val="2"/>
              </w:tcPr>
            </w:tcPrChange>
          </w:tcPr>
          <w:p w14:paraId="0BD67B61" w14:textId="6ABDCC91" w:rsidR="00C57BFC" w:rsidRDefault="00F07C6D">
            <w:pPr>
              <w:jc w:val="left"/>
              <w:cnfStyle w:val="000000100000" w:firstRow="0" w:lastRow="0" w:firstColumn="0" w:lastColumn="0" w:oddVBand="0" w:evenVBand="0" w:oddHBand="1" w:evenHBand="0" w:firstRowFirstColumn="0" w:firstRowLastColumn="0" w:lastRowFirstColumn="0" w:lastRowLastColumn="0"/>
              <w:rPr>
                <w:ins w:id="147" w:author="MARRAHY ARENAS, SERGI" w:date="2024-05-16T11:03:00Z" w16du:dateUtc="2024-05-16T09:03:00Z"/>
              </w:rPr>
              <w:pPrChange w:id="148" w:author="MARRAHY ARENAS, SERGI" w:date="2024-05-22T15:17:00Z" w16du:dateUtc="2024-05-22T13:17:00Z">
                <w:pPr>
                  <w:pStyle w:val="Ttulo2"/>
                  <w:cnfStyle w:val="000000100000" w:firstRow="0" w:lastRow="0" w:firstColumn="0" w:lastColumn="0" w:oddVBand="0" w:evenVBand="0" w:oddHBand="1" w:evenHBand="0" w:firstRowFirstColumn="0" w:firstRowLastColumn="0" w:lastRowFirstColumn="0" w:lastRowLastColumn="0"/>
                </w:pPr>
              </w:pPrChange>
            </w:pPr>
            <w:ins w:id="149" w:author="MARRAHY ARENAS, SERGI" w:date="2024-05-16T11:13:00Z" w16du:dateUtc="2024-05-16T09:13:00Z">
              <w:r>
                <w:t>Inici</w:t>
              </w:r>
            </w:ins>
            <w:ins w:id="150" w:author="MARRAHY ARENAS, SERGI" w:date="2024-05-16T11:17:00Z" w16du:dateUtc="2024-05-16T09:17:00Z">
              <w:r w:rsidR="00BC135D">
                <w:t>ar</w:t>
              </w:r>
            </w:ins>
            <w:ins w:id="151" w:author="MARRAHY ARENAS, SERGI" w:date="2024-05-16T11:13:00Z" w16du:dateUtc="2024-05-16T09:13:00Z">
              <w:r>
                <w:t xml:space="preserve"> sesión con Google</w:t>
              </w:r>
            </w:ins>
          </w:p>
        </w:tc>
        <w:tc>
          <w:tcPr>
            <w:tcW w:w="4111" w:type="dxa"/>
            <w:tcPrChange w:id="152" w:author="MARRAHY ARENAS, SERGI" w:date="2024-05-22T19:16:00Z" w16du:dateUtc="2024-05-22T17:16:00Z">
              <w:tcPr>
                <w:tcW w:w="4358" w:type="dxa"/>
                <w:gridSpan w:val="3"/>
              </w:tcPr>
            </w:tcPrChange>
          </w:tcPr>
          <w:p w14:paraId="3E47E3EC" w14:textId="04216404" w:rsidR="00C57BFC" w:rsidRDefault="00F07C6D">
            <w:pPr>
              <w:cnfStyle w:val="000000100000" w:firstRow="0" w:lastRow="0" w:firstColumn="0" w:lastColumn="0" w:oddVBand="0" w:evenVBand="0" w:oddHBand="1" w:evenHBand="0" w:firstRowFirstColumn="0" w:firstRowLastColumn="0" w:lastRowFirstColumn="0" w:lastRowLastColumn="0"/>
              <w:rPr>
                <w:ins w:id="153" w:author="MARRAHY ARENAS, SERGI" w:date="2024-05-16T11:03:00Z" w16du:dateUtc="2024-05-16T09:03:00Z"/>
              </w:rPr>
              <w:pPrChange w:id="154" w:author="MARRAHY ARENAS, SERGI" w:date="2024-05-16T11:12:00Z" w16du:dateUtc="2024-05-16T09:12:00Z">
                <w:pPr>
                  <w:pStyle w:val="Ttulo2"/>
                  <w:cnfStyle w:val="000000100000" w:firstRow="0" w:lastRow="0" w:firstColumn="0" w:lastColumn="0" w:oddVBand="0" w:evenVBand="0" w:oddHBand="1" w:evenHBand="0" w:firstRowFirstColumn="0" w:firstRowLastColumn="0" w:lastRowFirstColumn="0" w:lastRowLastColumn="0"/>
                </w:pPr>
              </w:pPrChange>
            </w:pPr>
            <w:ins w:id="155" w:author="MARRAHY ARENAS, SERGI" w:date="2024-05-16T11:13:00Z" w16du:dateUtc="2024-05-16T09:13:00Z">
              <w:r>
                <w:t xml:space="preserve">Este tipo de inicio de sesión requiere de una cuenta existente y registrada en el dispositivo móvil para el correcto funcionamiento </w:t>
              </w:r>
              <w:r w:rsidR="009A1BFB">
                <w:t xml:space="preserve">de la función. </w:t>
              </w:r>
            </w:ins>
            <w:ins w:id="156" w:author="MARRAHY ARENAS, SERGI" w:date="2024-05-16T11:14:00Z" w16du:dateUtc="2024-05-16T09:14:00Z">
              <w:r w:rsidR="000D7461">
                <w:t>Si se da el caso</w:t>
              </w:r>
            </w:ins>
            <w:ins w:id="157" w:author="MARRAHY ARENAS, SERGI" w:date="2024-05-16T11:15:00Z" w16du:dateUtc="2024-05-16T09:15:00Z">
              <w:r w:rsidR="000D7461">
                <w:t xml:space="preserve">, </w:t>
              </w:r>
              <w:r w:rsidR="00EB42B1">
                <w:t xml:space="preserve">creará una cuenta </w:t>
              </w:r>
            </w:ins>
            <w:r w:rsidR="009A1CDD">
              <w:t xml:space="preserve">en la base de datos </w:t>
            </w:r>
            <w:ins w:id="158" w:author="MARRAHY ARENAS, SERGI" w:date="2024-05-16T11:15:00Z" w16du:dateUtc="2024-05-16T09:15:00Z">
              <w:r w:rsidR="00EB42B1">
                <w:t>si no existe ninguna</w:t>
              </w:r>
            </w:ins>
            <w:r w:rsidR="009A1CDD">
              <w:t xml:space="preserve"> </w:t>
            </w:r>
            <w:ins w:id="159" w:author="MARRAHY ARENAS, SERGI" w:date="2024-05-16T11:15:00Z" w16du:dateUtc="2024-05-16T09:15:00Z">
              <w:r w:rsidR="00EB42B1">
                <w:t>relacionada</w:t>
              </w:r>
            </w:ins>
            <w:ins w:id="160" w:author="MARRAHY ARENAS, SERGI" w:date="2024-05-16T11:16:00Z" w16du:dateUtc="2024-05-16T09:16:00Z">
              <w:r w:rsidR="00BC135D">
                <w:t xml:space="preserve"> a la </w:t>
              </w:r>
            </w:ins>
            <w:r w:rsidR="00A36AA1">
              <w:t xml:space="preserve">seleccionada </w:t>
            </w:r>
            <w:ins w:id="161" w:author="MARRAHY ARENAS, SERGI" w:date="2024-05-16T11:16:00Z" w16du:dateUtc="2024-05-16T09:16:00Z">
              <w:r w:rsidR="00BC135D">
                <w:t>de Google.</w:t>
              </w:r>
            </w:ins>
          </w:p>
        </w:tc>
        <w:tc>
          <w:tcPr>
            <w:tcW w:w="1275" w:type="dxa"/>
            <w:tcPrChange w:id="162" w:author="MARRAHY ARENAS, SERGI" w:date="2024-05-22T19:16:00Z" w16du:dateUtc="2024-05-22T17:16:00Z">
              <w:tcPr>
                <w:tcW w:w="2115" w:type="dxa"/>
                <w:gridSpan w:val="3"/>
              </w:tcPr>
            </w:tcPrChange>
          </w:tcPr>
          <w:p w14:paraId="706E3C1D" w14:textId="3D36FDCB" w:rsidR="00C57BFC" w:rsidRDefault="00BC135D" w:rsidP="00D62019">
            <w:pPr>
              <w:cnfStyle w:val="000000100000" w:firstRow="0" w:lastRow="0" w:firstColumn="0" w:lastColumn="0" w:oddVBand="0" w:evenVBand="0" w:oddHBand="1" w:evenHBand="0" w:firstRowFirstColumn="0" w:firstRowLastColumn="0" w:lastRowFirstColumn="0" w:lastRowLastColumn="0"/>
              <w:rPr>
                <w:ins w:id="163" w:author="MARRAHY ARENAS, SERGI" w:date="2024-05-16T11:16:00Z" w16du:dateUtc="2024-05-16T09:16:00Z"/>
              </w:rPr>
            </w:pPr>
            <w:ins w:id="164" w:author="MARRAHY ARENAS, SERGI" w:date="2024-05-16T11:16:00Z" w16du:dateUtc="2024-05-16T09:16:00Z">
              <w:r>
                <w:t>Media</w:t>
              </w:r>
            </w:ins>
          </w:p>
          <w:p w14:paraId="66FFAA9A" w14:textId="4B3E381F" w:rsidR="00BC135D" w:rsidRPr="00BC135D" w:rsidRDefault="00BC135D">
            <w:pPr>
              <w:cnfStyle w:val="000000100000" w:firstRow="0" w:lastRow="0" w:firstColumn="0" w:lastColumn="0" w:oddVBand="0" w:evenVBand="0" w:oddHBand="1" w:evenHBand="0" w:firstRowFirstColumn="0" w:firstRowLastColumn="0" w:lastRowFirstColumn="0" w:lastRowLastColumn="0"/>
              <w:rPr>
                <w:ins w:id="165" w:author="MARRAHY ARENAS, SERGI" w:date="2024-05-16T11:03:00Z" w16du:dateUtc="2024-05-16T09:03:00Z"/>
              </w:rPr>
              <w:pPrChange w:id="166" w:author="MARRAHY ARENAS, SERGI" w:date="2024-05-16T11:16:00Z" w16du:dateUtc="2024-05-16T09:16:00Z">
                <w:pPr>
                  <w:pStyle w:val="Ttulo2"/>
                  <w:cnfStyle w:val="000000100000" w:firstRow="0" w:lastRow="0" w:firstColumn="0" w:lastColumn="0" w:oddVBand="0" w:evenVBand="0" w:oddHBand="1" w:evenHBand="0" w:firstRowFirstColumn="0" w:firstRowLastColumn="0" w:lastRowFirstColumn="0" w:lastRowLastColumn="0"/>
                </w:pPr>
              </w:pPrChange>
            </w:pPr>
          </w:p>
        </w:tc>
      </w:tr>
      <w:tr w:rsidR="006054A4" w14:paraId="53B5BC6A" w14:textId="77777777" w:rsidTr="009A117C">
        <w:tblPrEx>
          <w:tblPrExChange w:id="167" w:author="MARRAHY ARENAS, SERGI" w:date="2024-05-22T19:16:00Z" w16du:dateUtc="2024-05-22T17:16:00Z">
            <w:tblPrEx>
              <w:tblW w:w="9308" w:type="dxa"/>
            </w:tblPrEx>
          </w:tblPrExChange>
        </w:tblPrEx>
        <w:trPr>
          <w:trHeight w:val="1421"/>
          <w:ins w:id="168" w:author="MARRAHY ARENAS, SERGI" w:date="2024-05-16T11:03:00Z"/>
          <w:trPrChange w:id="169" w:author="MARRAHY ARENAS, SERGI" w:date="2024-05-22T19:16:00Z" w16du:dateUtc="2024-05-22T17:16:00Z">
            <w:trPr>
              <w:trHeight w:val="1421"/>
            </w:trPr>
          </w:trPrChange>
        </w:trPr>
        <w:tc>
          <w:tcPr>
            <w:cnfStyle w:val="001000000000" w:firstRow="0" w:lastRow="0" w:firstColumn="1" w:lastColumn="0" w:oddVBand="0" w:evenVBand="0" w:oddHBand="0" w:evenHBand="0" w:firstRowFirstColumn="0" w:firstRowLastColumn="0" w:lastRowFirstColumn="0" w:lastRowLastColumn="0"/>
            <w:tcW w:w="0" w:type="dxa"/>
            <w:tcPrChange w:id="170" w:author="MARRAHY ARENAS, SERGI" w:date="2024-05-22T19:16:00Z" w16du:dateUtc="2024-05-22T17:16:00Z">
              <w:tcPr>
                <w:tcW w:w="1134" w:type="dxa"/>
                <w:gridSpan w:val="2"/>
              </w:tcPr>
            </w:tcPrChange>
          </w:tcPr>
          <w:p w14:paraId="42903916" w14:textId="30779685" w:rsidR="00C57BFC" w:rsidRDefault="007160BC">
            <w:pPr>
              <w:rPr>
                <w:ins w:id="171" w:author="MARRAHY ARENAS, SERGI" w:date="2024-05-16T11:03:00Z" w16du:dateUtc="2024-05-16T09:03:00Z"/>
              </w:rPr>
              <w:pPrChange w:id="172" w:author="MARRAHY ARENAS, SERGI" w:date="2024-05-16T11:05:00Z" w16du:dateUtc="2024-05-16T09:05:00Z">
                <w:pPr>
                  <w:pStyle w:val="Ttulo2"/>
                </w:pPr>
              </w:pPrChange>
            </w:pPr>
            <w:ins w:id="173" w:author="MARRAHY ARENAS, SERGI" w:date="2024-05-16T11:05:00Z" w16du:dateUtc="2024-05-16T09:05:00Z">
              <w:r>
                <w:t>RF4</w:t>
              </w:r>
            </w:ins>
          </w:p>
        </w:tc>
        <w:tc>
          <w:tcPr>
            <w:tcW w:w="1985" w:type="dxa"/>
            <w:tcPrChange w:id="174" w:author="MARRAHY ARENAS, SERGI" w:date="2024-05-22T19:16:00Z" w16du:dateUtc="2024-05-22T17:16:00Z">
              <w:tcPr>
                <w:tcW w:w="1701" w:type="dxa"/>
                <w:gridSpan w:val="2"/>
              </w:tcPr>
            </w:tcPrChange>
          </w:tcPr>
          <w:p w14:paraId="31EAE1BA" w14:textId="0C88101A" w:rsidR="00C57BFC" w:rsidRDefault="00BC135D">
            <w:pPr>
              <w:jc w:val="left"/>
              <w:cnfStyle w:val="000000000000" w:firstRow="0" w:lastRow="0" w:firstColumn="0" w:lastColumn="0" w:oddVBand="0" w:evenVBand="0" w:oddHBand="0" w:evenHBand="0" w:firstRowFirstColumn="0" w:firstRowLastColumn="0" w:lastRowFirstColumn="0" w:lastRowLastColumn="0"/>
              <w:rPr>
                <w:ins w:id="175" w:author="MARRAHY ARENAS, SERGI" w:date="2024-05-16T11:03:00Z" w16du:dateUtc="2024-05-16T09:03:00Z"/>
              </w:rPr>
              <w:pPrChange w:id="176" w:author="MARRAHY ARENAS, SERGI" w:date="2024-05-16T11:12:00Z" w16du:dateUtc="2024-05-16T09:12:00Z">
                <w:pPr>
                  <w:pStyle w:val="Ttulo2"/>
                  <w:cnfStyle w:val="000000000000" w:firstRow="0" w:lastRow="0" w:firstColumn="0" w:lastColumn="0" w:oddVBand="0" w:evenVBand="0" w:oddHBand="0" w:evenHBand="0" w:firstRowFirstColumn="0" w:firstRowLastColumn="0" w:lastRowFirstColumn="0" w:lastRowLastColumn="0"/>
                </w:pPr>
              </w:pPrChange>
            </w:pPr>
            <w:ins w:id="177" w:author="MARRAHY ARENAS, SERGI" w:date="2024-05-16T11:17:00Z" w16du:dateUtc="2024-05-16T09:17:00Z">
              <w:r>
                <w:t>Buscar personaje</w:t>
              </w:r>
            </w:ins>
          </w:p>
        </w:tc>
        <w:tc>
          <w:tcPr>
            <w:tcW w:w="4111" w:type="dxa"/>
            <w:tcPrChange w:id="178" w:author="MARRAHY ARENAS, SERGI" w:date="2024-05-22T19:16:00Z" w16du:dateUtc="2024-05-22T17:16:00Z">
              <w:tcPr>
                <w:tcW w:w="4358" w:type="dxa"/>
                <w:gridSpan w:val="3"/>
              </w:tcPr>
            </w:tcPrChange>
          </w:tcPr>
          <w:p w14:paraId="1AE26328" w14:textId="005F7888" w:rsidR="00C57BFC" w:rsidRDefault="00691A9A">
            <w:pPr>
              <w:cnfStyle w:val="000000000000" w:firstRow="0" w:lastRow="0" w:firstColumn="0" w:lastColumn="0" w:oddVBand="0" w:evenVBand="0" w:oddHBand="0" w:evenHBand="0" w:firstRowFirstColumn="0" w:firstRowLastColumn="0" w:lastRowFirstColumn="0" w:lastRowLastColumn="0"/>
              <w:rPr>
                <w:ins w:id="179" w:author="MARRAHY ARENAS, SERGI" w:date="2024-05-16T11:03:00Z" w16du:dateUtc="2024-05-16T09:03:00Z"/>
              </w:rPr>
              <w:pPrChange w:id="180" w:author="MARRAHY ARENAS, SERGI" w:date="2024-05-16T11:12:00Z" w16du:dateUtc="2024-05-16T09:12:00Z">
                <w:pPr>
                  <w:pStyle w:val="Ttulo2"/>
                  <w:cnfStyle w:val="000000000000" w:firstRow="0" w:lastRow="0" w:firstColumn="0" w:lastColumn="0" w:oddVBand="0" w:evenVBand="0" w:oddHBand="0" w:evenHBand="0" w:firstRowFirstColumn="0" w:firstRowLastColumn="0" w:lastRowFirstColumn="0" w:lastRowLastColumn="0"/>
                </w:pPr>
              </w:pPrChange>
            </w:pPr>
            <w:ins w:id="181" w:author="MARRAHY ARENAS, SERGI" w:date="2024-05-16T11:19:00Z" w16du:dateUtc="2024-05-16T09:19:00Z">
              <w:r>
                <w:t xml:space="preserve">Esta función le permite al usuario buscar un personaje de cualquier reino situado en los servidores de Europa Central. </w:t>
              </w:r>
            </w:ins>
          </w:p>
        </w:tc>
        <w:tc>
          <w:tcPr>
            <w:tcW w:w="1275" w:type="dxa"/>
            <w:tcPrChange w:id="182" w:author="MARRAHY ARENAS, SERGI" w:date="2024-05-22T19:16:00Z" w16du:dateUtc="2024-05-22T17:16:00Z">
              <w:tcPr>
                <w:tcW w:w="2115" w:type="dxa"/>
                <w:gridSpan w:val="3"/>
              </w:tcPr>
            </w:tcPrChange>
          </w:tcPr>
          <w:p w14:paraId="7A02AD0D" w14:textId="402BE6A0" w:rsidR="00C57BFC" w:rsidRDefault="0068132C">
            <w:pPr>
              <w:cnfStyle w:val="000000000000" w:firstRow="0" w:lastRow="0" w:firstColumn="0" w:lastColumn="0" w:oddVBand="0" w:evenVBand="0" w:oddHBand="0" w:evenHBand="0" w:firstRowFirstColumn="0" w:firstRowLastColumn="0" w:lastRowFirstColumn="0" w:lastRowLastColumn="0"/>
              <w:rPr>
                <w:ins w:id="183" w:author="MARRAHY ARENAS, SERGI" w:date="2024-05-16T11:03:00Z" w16du:dateUtc="2024-05-16T09:03:00Z"/>
              </w:rPr>
              <w:pPrChange w:id="184" w:author="MARRAHY ARENAS, SERGI" w:date="2024-05-16T11:12:00Z" w16du:dateUtc="2024-05-16T09:12:00Z">
                <w:pPr>
                  <w:pStyle w:val="Ttulo2"/>
                  <w:cnfStyle w:val="000000000000" w:firstRow="0" w:lastRow="0" w:firstColumn="0" w:lastColumn="0" w:oddVBand="0" w:evenVBand="0" w:oddHBand="0" w:evenHBand="0" w:firstRowFirstColumn="0" w:firstRowLastColumn="0" w:lastRowFirstColumn="0" w:lastRowLastColumn="0"/>
                </w:pPr>
              </w:pPrChange>
            </w:pPr>
            <w:ins w:id="185" w:author="MARRAHY ARENAS, SERGI" w:date="2024-05-16T11:20:00Z" w16du:dateUtc="2024-05-16T09:20:00Z">
              <w:r>
                <w:t>Alta</w:t>
              </w:r>
            </w:ins>
          </w:p>
        </w:tc>
      </w:tr>
      <w:tr w:rsidR="006054A4" w14:paraId="21A4E5E5" w14:textId="77777777" w:rsidTr="009A117C">
        <w:tblPrEx>
          <w:tblPrExChange w:id="186" w:author="MARRAHY ARENAS, SERGI" w:date="2024-05-22T19:16:00Z" w16du:dateUtc="2024-05-22T17:16:00Z">
            <w:tblPrEx>
              <w:tblW w:w="9308" w:type="dxa"/>
            </w:tblPrEx>
          </w:tblPrExChange>
        </w:tblPrEx>
        <w:trPr>
          <w:cnfStyle w:val="000000100000" w:firstRow="0" w:lastRow="0" w:firstColumn="0" w:lastColumn="0" w:oddVBand="0" w:evenVBand="0" w:oddHBand="1" w:evenHBand="0" w:firstRowFirstColumn="0" w:firstRowLastColumn="0" w:lastRowFirstColumn="0" w:lastRowLastColumn="0"/>
          <w:ins w:id="187" w:author="MARRAHY ARENAS, SERGI" w:date="2024-05-16T11:03:00Z"/>
        </w:trPr>
        <w:tc>
          <w:tcPr>
            <w:cnfStyle w:val="001000000000" w:firstRow="0" w:lastRow="0" w:firstColumn="1" w:lastColumn="0" w:oddVBand="0" w:evenVBand="0" w:oddHBand="0" w:evenHBand="0" w:firstRowFirstColumn="0" w:firstRowLastColumn="0" w:lastRowFirstColumn="0" w:lastRowLastColumn="0"/>
            <w:tcW w:w="0" w:type="dxa"/>
            <w:tcPrChange w:id="188" w:author="MARRAHY ARENAS, SERGI" w:date="2024-05-22T19:16:00Z" w16du:dateUtc="2024-05-22T17:16:00Z">
              <w:tcPr>
                <w:tcW w:w="1134" w:type="dxa"/>
                <w:gridSpan w:val="2"/>
              </w:tcPr>
            </w:tcPrChange>
          </w:tcPr>
          <w:p w14:paraId="7E0A0F89" w14:textId="6C3F2888" w:rsidR="00C57BFC" w:rsidRDefault="007160BC">
            <w:pPr>
              <w:cnfStyle w:val="001000100000" w:firstRow="0" w:lastRow="0" w:firstColumn="1" w:lastColumn="0" w:oddVBand="0" w:evenVBand="0" w:oddHBand="1" w:evenHBand="0" w:firstRowFirstColumn="0" w:firstRowLastColumn="0" w:lastRowFirstColumn="0" w:lastRowLastColumn="0"/>
              <w:rPr>
                <w:ins w:id="189" w:author="MARRAHY ARENAS, SERGI" w:date="2024-05-16T11:03:00Z" w16du:dateUtc="2024-05-16T09:03:00Z"/>
              </w:rPr>
              <w:pPrChange w:id="190" w:author="MARRAHY ARENAS, SERGI" w:date="2024-05-16T11:05:00Z" w16du:dateUtc="2024-05-16T09:05:00Z">
                <w:pPr>
                  <w:pStyle w:val="Ttulo2"/>
                  <w:cnfStyle w:val="001000100000" w:firstRow="0" w:lastRow="0" w:firstColumn="1" w:lastColumn="0" w:oddVBand="0" w:evenVBand="0" w:oddHBand="1" w:evenHBand="0" w:firstRowFirstColumn="0" w:firstRowLastColumn="0" w:lastRowFirstColumn="0" w:lastRowLastColumn="0"/>
                </w:pPr>
              </w:pPrChange>
            </w:pPr>
            <w:ins w:id="191" w:author="MARRAHY ARENAS, SERGI" w:date="2024-05-16T11:05:00Z" w16du:dateUtc="2024-05-16T09:05:00Z">
              <w:r>
                <w:t>RF5</w:t>
              </w:r>
            </w:ins>
          </w:p>
        </w:tc>
        <w:tc>
          <w:tcPr>
            <w:tcW w:w="1985" w:type="dxa"/>
            <w:tcPrChange w:id="192" w:author="MARRAHY ARENAS, SERGI" w:date="2024-05-22T19:16:00Z" w16du:dateUtc="2024-05-22T17:16:00Z">
              <w:tcPr>
                <w:tcW w:w="1701" w:type="dxa"/>
                <w:gridSpan w:val="2"/>
              </w:tcPr>
            </w:tcPrChange>
          </w:tcPr>
          <w:p w14:paraId="63030396" w14:textId="25C01D96" w:rsidR="00C57BFC" w:rsidRDefault="002E5B83">
            <w:pPr>
              <w:jc w:val="left"/>
              <w:cnfStyle w:val="000000100000" w:firstRow="0" w:lastRow="0" w:firstColumn="0" w:lastColumn="0" w:oddVBand="0" w:evenVBand="0" w:oddHBand="1" w:evenHBand="0" w:firstRowFirstColumn="0" w:firstRowLastColumn="0" w:lastRowFirstColumn="0" w:lastRowLastColumn="0"/>
              <w:rPr>
                <w:ins w:id="193" w:author="MARRAHY ARENAS, SERGI" w:date="2024-05-16T11:03:00Z" w16du:dateUtc="2024-05-16T09:03:00Z"/>
              </w:rPr>
              <w:pPrChange w:id="194" w:author="MARRAHY ARENAS, SERGI" w:date="2024-05-22T15:17:00Z" w16du:dateUtc="2024-05-22T13:17:00Z">
                <w:pPr>
                  <w:pStyle w:val="Ttulo2"/>
                  <w:cnfStyle w:val="000000100000" w:firstRow="0" w:lastRow="0" w:firstColumn="0" w:lastColumn="0" w:oddVBand="0" w:evenVBand="0" w:oddHBand="1" w:evenHBand="0" w:firstRowFirstColumn="0" w:firstRowLastColumn="0" w:lastRowFirstColumn="0" w:lastRowLastColumn="0"/>
                </w:pPr>
              </w:pPrChange>
            </w:pPr>
            <w:ins w:id="195" w:author="MARRAHY ARENAS, SERGI" w:date="2024-05-16T11:20:00Z" w16du:dateUtc="2024-05-16T09:20:00Z">
              <w:r>
                <w:t>Buscar piezas de equipo</w:t>
              </w:r>
            </w:ins>
          </w:p>
        </w:tc>
        <w:tc>
          <w:tcPr>
            <w:tcW w:w="4111" w:type="dxa"/>
            <w:tcPrChange w:id="196" w:author="MARRAHY ARENAS, SERGI" w:date="2024-05-22T19:16:00Z" w16du:dateUtc="2024-05-22T17:16:00Z">
              <w:tcPr>
                <w:tcW w:w="4358" w:type="dxa"/>
                <w:gridSpan w:val="3"/>
              </w:tcPr>
            </w:tcPrChange>
          </w:tcPr>
          <w:p w14:paraId="05AD8569" w14:textId="77841B44" w:rsidR="00C57BFC" w:rsidRDefault="002E5B83">
            <w:pPr>
              <w:cnfStyle w:val="000000100000" w:firstRow="0" w:lastRow="0" w:firstColumn="0" w:lastColumn="0" w:oddVBand="0" w:evenVBand="0" w:oddHBand="1" w:evenHBand="0" w:firstRowFirstColumn="0" w:firstRowLastColumn="0" w:lastRowFirstColumn="0" w:lastRowLastColumn="0"/>
              <w:rPr>
                <w:ins w:id="197" w:author="MARRAHY ARENAS, SERGI" w:date="2024-05-16T11:03:00Z" w16du:dateUtc="2024-05-16T09:03:00Z"/>
              </w:rPr>
              <w:pPrChange w:id="198" w:author="MARRAHY ARENAS, SERGI" w:date="2024-05-16T11:12:00Z" w16du:dateUtc="2024-05-16T09:12:00Z">
                <w:pPr>
                  <w:pStyle w:val="Ttulo2"/>
                  <w:cnfStyle w:val="000000100000" w:firstRow="0" w:lastRow="0" w:firstColumn="0" w:lastColumn="0" w:oddVBand="0" w:evenVBand="0" w:oddHBand="1" w:evenHBand="0" w:firstRowFirstColumn="0" w:firstRowLastColumn="0" w:lastRowFirstColumn="0" w:lastRowLastColumn="0"/>
                </w:pPr>
              </w:pPrChange>
            </w:pPr>
            <w:ins w:id="199" w:author="MARRAHY ARENAS, SERGI" w:date="2024-05-16T11:20:00Z" w16du:dateUtc="2024-05-16T09:20:00Z">
              <w:r>
                <w:t>Esta función le permite al usuario buscar piezas</w:t>
              </w:r>
            </w:ins>
            <w:ins w:id="200" w:author="MARRAHY ARENAS, SERGI" w:date="2024-05-16T11:21:00Z" w16du:dateUtc="2024-05-16T09:21:00Z">
              <w:r>
                <w:t xml:space="preserve"> de equipo o </w:t>
              </w:r>
              <w:r w:rsidR="00D023AC">
                <w:t xml:space="preserve">artículos para recibir </w:t>
              </w:r>
              <w:r w:rsidR="001B61E8">
                <w:t>la descripción e información de este</w:t>
              </w:r>
            </w:ins>
            <w:r w:rsidR="00A36AA1">
              <w:t xml:space="preserve"> </w:t>
            </w:r>
            <w:r w:rsidR="00B4315F">
              <w:t>en base</w:t>
            </w:r>
            <w:r w:rsidR="00A36AA1">
              <w:t xml:space="preserve"> el personaje buscado</w:t>
            </w:r>
            <w:ins w:id="201" w:author="MARRAHY ARENAS, SERGI" w:date="2024-05-16T11:21:00Z" w16du:dateUtc="2024-05-16T09:21:00Z">
              <w:r w:rsidR="001B61E8">
                <w:t>.</w:t>
              </w:r>
            </w:ins>
          </w:p>
        </w:tc>
        <w:tc>
          <w:tcPr>
            <w:tcW w:w="1275" w:type="dxa"/>
            <w:tcPrChange w:id="202" w:author="MARRAHY ARENAS, SERGI" w:date="2024-05-22T19:16:00Z" w16du:dateUtc="2024-05-22T17:16:00Z">
              <w:tcPr>
                <w:tcW w:w="2115" w:type="dxa"/>
                <w:gridSpan w:val="3"/>
              </w:tcPr>
            </w:tcPrChange>
          </w:tcPr>
          <w:p w14:paraId="6CE3C08B" w14:textId="14046BFE" w:rsidR="00C57BFC" w:rsidRDefault="001B61E8">
            <w:pPr>
              <w:cnfStyle w:val="000000100000" w:firstRow="0" w:lastRow="0" w:firstColumn="0" w:lastColumn="0" w:oddVBand="0" w:evenVBand="0" w:oddHBand="1" w:evenHBand="0" w:firstRowFirstColumn="0" w:firstRowLastColumn="0" w:lastRowFirstColumn="0" w:lastRowLastColumn="0"/>
              <w:rPr>
                <w:ins w:id="203" w:author="MARRAHY ARENAS, SERGI" w:date="2024-05-16T11:03:00Z" w16du:dateUtc="2024-05-16T09:03:00Z"/>
              </w:rPr>
              <w:pPrChange w:id="204" w:author="MARRAHY ARENAS, SERGI" w:date="2024-05-16T11:12:00Z" w16du:dateUtc="2024-05-16T09:12:00Z">
                <w:pPr>
                  <w:pStyle w:val="Ttulo2"/>
                  <w:cnfStyle w:val="000000100000" w:firstRow="0" w:lastRow="0" w:firstColumn="0" w:lastColumn="0" w:oddVBand="0" w:evenVBand="0" w:oddHBand="1" w:evenHBand="0" w:firstRowFirstColumn="0" w:firstRowLastColumn="0" w:lastRowFirstColumn="0" w:lastRowLastColumn="0"/>
                </w:pPr>
              </w:pPrChange>
            </w:pPr>
            <w:ins w:id="205" w:author="MARRAHY ARENAS, SERGI" w:date="2024-05-16T11:22:00Z" w16du:dateUtc="2024-05-16T09:22:00Z">
              <w:r>
                <w:t>Media</w:t>
              </w:r>
            </w:ins>
          </w:p>
        </w:tc>
      </w:tr>
      <w:tr w:rsidR="006054A4" w14:paraId="79E4DA8C" w14:textId="77777777" w:rsidTr="009A117C">
        <w:tblPrEx>
          <w:tblPrExChange w:id="206" w:author="MARRAHY ARENAS, SERGI" w:date="2024-05-22T19:16:00Z" w16du:dateUtc="2024-05-22T17:16:00Z">
            <w:tblPrEx>
              <w:tblW w:w="9308" w:type="dxa"/>
            </w:tblPrEx>
          </w:tblPrExChange>
        </w:tblPrEx>
        <w:trPr>
          <w:ins w:id="207" w:author="MARRAHY ARENAS, SERGI" w:date="2024-05-16T11:03:00Z"/>
        </w:trPr>
        <w:tc>
          <w:tcPr>
            <w:cnfStyle w:val="001000000000" w:firstRow="0" w:lastRow="0" w:firstColumn="1" w:lastColumn="0" w:oddVBand="0" w:evenVBand="0" w:oddHBand="0" w:evenHBand="0" w:firstRowFirstColumn="0" w:firstRowLastColumn="0" w:lastRowFirstColumn="0" w:lastRowLastColumn="0"/>
            <w:tcW w:w="0" w:type="dxa"/>
            <w:tcPrChange w:id="208" w:author="MARRAHY ARENAS, SERGI" w:date="2024-05-22T19:16:00Z" w16du:dateUtc="2024-05-22T17:16:00Z">
              <w:tcPr>
                <w:tcW w:w="1134" w:type="dxa"/>
                <w:gridSpan w:val="2"/>
              </w:tcPr>
            </w:tcPrChange>
          </w:tcPr>
          <w:p w14:paraId="5B8778CD" w14:textId="3D071B9C" w:rsidR="00C57BFC" w:rsidRDefault="008B7730">
            <w:pPr>
              <w:rPr>
                <w:ins w:id="209" w:author="MARRAHY ARENAS, SERGI" w:date="2024-05-16T11:03:00Z" w16du:dateUtc="2024-05-16T09:03:00Z"/>
              </w:rPr>
              <w:pPrChange w:id="210" w:author="MARRAHY ARENAS, SERGI" w:date="2024-05-16T11:24:00Z" w16du:dateUtc="2024-05-16T09:24:00Z">
                <w:pPr>
                  <w:pStyle w:val="Ttulo2"/>
                </w:pPr>
              </w:pPrChange>
            </w:pPr>
            <w:ins w:id="211" w:author="MARRAHY ARENAS, SERGI" w:date="2024-05-16T11:24:00Z" w16du:dateUtc="2024-05-16T09:24:00Z">
              <w:r>
                <w:t>RF7</w:t>
              </w:r>
            </w:ins>
          </w:p>
        </w:tc>
        <w:tc>
          <w:tcPr>
            <w:tcW w:w="1985" w:type="dxa"/>
            <w:tcPrChange w:id="212" w:author="MARRAHY ARENAS, SERGI" w:date="2024-05-22T19:16:00Z" w16du:dateUtc="2024-05-22T17:16:00Z">
              <w:tcPr>
                <w:tcW w:w="1701" w:type="dxa"/>
                <w:gridSpan w:val="2"/>
              </w:tcPr>
            </w:tcPrChange>
          </w:tcPr>
          <w:p w14:paraId="77322DAE" w14:textId="758258DC" w:rsidR="00C57BFC" w:rsidRDefault="00A21AC7">
            <w:pPr>
              <w:jc w:val="left"/>
              <w:cnfStyle w:val="000000000000" w:firstRow="0" w:lastRow="0" w:firstColumn="0" w:lastColumn="0" w:oddVBand="0" w:evenVBand="0" w:oddHBand="0" w:evenHBand="0" w:firstRowFirstColumn="0" w:firstRowLastColumn="0" w:lastRowFirstColumn="0" w:lastRowLastColumn="0"/>
              <w:rPr>
                <w:ins w:id="213" w:author="MARRAHY ARENAS, SERGI" w:date="2024-05-16T11:03:00Z" w16du:dateUtc="2024-05-16T09:03:00Z"/>
              </w:rPr>
              <w:pPrChange w:id="214" w:author="MARRAHY ARENAS, SERGI" w:date="2024-05-22T15:17:00Z" w16du:dateUtc="2024-05-22T13:17:00Z">
                <w:pPr>
                  <w:pStyle w:val="Ttulo2"/>
                  <w:cnfStyle w:val="000000000000" w:firstRow="0" w:lastRow="0" w:firstColumn="0" w:lastColumn="0" w:oddVBand="0" w:evenVBand="0" w:oddHBand="0" w:evenHBand="0" w:firstRowFirstColumn="0" w:firstRowLastColumn="0" w:lastRowFirstColumn="0" w:lastRowLastColumn="0"/>
                </w:pPr>
              </w:pPrChange>
            </w:pPr>
            <w:ins w:id="215" w:author="MARRAHY ARENAS, SERGI" w:date="2024-05-16T11:25:00Z" w16du:dateUtc="2024-05-16T09:25:00Z">
              <w:r>
                <w:t>Navegar por las diferentes pantallas de la a</w:t>
              </w:r>
            </w:ins>
            <w:ins w:id="216" w:author="MARRAHY ARENAS, SERGI" w:date="2024-05-16T11:26:00Z" w16du:dateUtc="2024-05-16T09:26:00Z">
              <w:r>
                <w:t>plicación</w:t>
              </w:r>
            </w:ins>
          </w:p>
        </w:tc>
        <w:tc>
          <w:tcPr>
            <w:tcW w:w="4111" w:type="dxa"/>
            <w:tcPrChange w:id="217" w:author="MARRAHY ARENAS, SERGI" w:date="2024-05-22T19:16:00Z" w16du:dateUtc="2024-05-22T17:16:00Z">
              <w:tcPr>
                <w:tcW w:w="4358" w:type="dxa"/>
                <w:gridSpan w:val="3"/>
              </w:tcPr>
            </w:tcPrChange>
          </w:tcPr>
          <w:p w14:paraId="5B0F6AEA" w14:textId="384BF449" w:rsidR="00C57BFC" w:rsidRDefault="00A21AC7">
            <w:pPr>
              <w:cnfStyle w:val="000000000000" w:firstRow="0" w:lastRow="0" w:firstColumn="0" w:lastColumn="0" w:oddVBand="0" w:evenVBand="0" w:oddHBand="0" w:evenHBand="0" w:firstRowFirstColumn="0" w:firstRowLastColumn="0" w:lastRowFirstColumn="0" w:lastRowLastColumn="0"/>
              <w:rPr>
                <w:ins w:id="218" w:author="MARRAHY ARENAS, SERGI" w:date="2024-05-16T11:03:00Z" w16du:dateUtc="2024-05-16T09:03:00Z"/>
              </w:rPr>
              <w:pPrChange w:id="219" w:author="MARRAHY ARENAS, SERGI" w:date="2024-05-16T11:12:00Z" w16du:dateUtc="2024-05-16T09:12:00Z">
                <w:pPr>
                  <w:pStyle w:val="Ttulo2"/>
                  <w:cnfStyle w:val="000000000000" w:firstRow="0" w:lastRow="0" w:firstColumn="0" w:lastColumn="0" w:oddVBand="0" w:evenVBand="0" w:oddHBand="0" w:evenHBand="0" w:firstRowFirstColumn="0" w:firstRowLastColumn="0" w:lastRowFirstColumn="0" w:lastRowLastColumn="0"/>
                </w:pPr>
              </w:pPrChange>
            </w:pPr>
            <w:ins w:id="220" w:author="MARRAHY ARENAS, SERGI" w:date="2024-05-16T11:26:00Z" w16du:dateUtc="2024-05-16T09:26:00Z">
              <w:r>
                <w:t xml:space="preserve">Se </w:t>
              </w:r>
            </w:ins>
            <w:r w:rsidR="00B4315F">
              <w:t xml:space="preserve">ha </w:t>
            </w:r>
            <w:ins w:id="221" w:author="MARRAHY ARENAS, SERGI" w:date="2024-05-16T11:26:00Z" w16du:dateUtc="2024-05-16T09:26:00Z">
              <w:r>
                <w:t>implement</w:t>
              </w:r>
            </w:ins>
            <w:r w:rsidR="00B4315F">
              <w:t>ado</w:t>
            </w:r>
            <w:ins w:id="222" w:author="MARRAHY ARENAS, SERGI" w:date="2024-05-16T11:26:00Z" w16du:dateUtc="2024-05-16T09:26:00Z">
              <w:r>
                <w:t xml:space="preserve"> una interfaz de usuario </w:t>
              </w:r>
              <w:r w:rsidR="00A27B54">
                <w:t xml:space="preserve">amigable e intuitiva </w:t>
              </w:r>
            </w:ins>
            <w:r w:rsidR="003B058A">
              <w:t xml:space="preserve">para </w:t>
            </w:r>
            <w:ins w:id="223" w:author="MARRAHY ARENAS, SERGI" w:date="2024-05-16T11:26:00Z" w16du:dateUtc="2024-05-16T09:26:00Z">
              <w:r w:rsidR="00A27B54">
                <w:t xml:space="preserve">navegar por las </w:t>
              </w:r>
            </w:ins>
            <w:ins w:id="224" w:author="MARRAHY ARENAS, SERGI" w:date="2024-05-16T11:27:00Z" w16du:dateUtc="2024-05-16T09:27:00Z">
              <w:r w:rsidR="00A27B54">
                <w:t>diferentes pantallas que ofrece la aplicación.</w:t>
              </w:r>
            </w:ins>
          </w:p>
        </w:tc>
        <w:tc>
          <w:tcPr>
            <w:tcW w:w="1275" w:type="dxa"/>
            <w:tcPrChange w:id="225" w:author="MARRAHY ARENAS, SERGI" w:date="2024-05-22T19:16:00Z" w16du:dateUtc="2024-05-22T17:16:00Z">
              <w:tcPr>
                <w:tcW w:w="2115" w:type="dxa"/>
                <w:gridSpan w:val="3"/>
              </w:tcPr>
            </w:tcPrChange>
          </w:tcPr>
          <w:p w14:paraId="798572D7" w14:textId="303E0579" w:rsidR="00C57BFC" w:rsidRDefault="00A27B54">
            <w:pPr>
              <w:cnfStyle w:val="000000000000" w:firstRow="0" w:lastRow="0" w:firstColumn="0" w:lastColumn="0" w:oddVBand="0" w:evenVBand="0" w:oddHBand="0" w:evenHBand="0" w:firstRowFirstColumn="0" w:firstRowLastColumn="0" w:lastRowFirstColumn="0" w:lastRowLastColumn="0"/>
              <w:rPr>
                <w:ins w:id="226" w:author="MARRAHY ARENAS, SERGI" w:date="2024-05-16T11:03:00Z" w16du:dateUtc="2024-05-16T09:03:00Z"/>
              </w:rPr>
              <w:pPrChange w:id="227" w:author="MARRAHY ARENAS, SERGI" w:date="2024-05-16T11:12:00Z" w16du:dateUtc="2024-05-16T09:12:00Z">
                <w:pPr>
                  <w:pStyle w:val="Ttulo2"/>
                  <w:cnfStyle w:val="000000000000" w:firstRow="0" w:lastRow="0" w:firstColumn="0" w:lastColumn="0" w:oddVBand="0" w:evenVBand="0" w:oddHBand="0" w:evenHBand="0" w:firstRowFirstColumn="0" w:firstRowLastColumn="0" w:lastRowFirstColumn="0" w:lastRowLastColumn="0"/>
                </w:pPr>
              </w:pPrChange>
            </w:pPr>
            <w:ins w:id="228" w:author="MARRAHY ARENAS, SERGI" w:date="2024-05-16T11:27:00Z" w16du:dateUtc="2024-05-16T09:27:00Z">
              <w:r>
                <w:t>Alta</w:t>
              </w:r>
            </w:ins>
          </w:p>
        </w:tc>
      </w:tr>
      <w:tr w:rsidR="006054A4" w14:paraId="590C0319" w14:textId="77777777" w:rsidTr="009A117C">
        <w:tblPrEx>
          <w:tblPrExChange w:id="229" w:author="MARRAHY ARENAS, SERGI" w:date="2024-05-22T19:16:00Z" w16du:dateUtc="2024-05-22T17:16:00Z">
            <w:tblPrEx>
              <w:tblW w:w="9308" w:type="dxa"/>
            </w:tblPrEx>
          </w:tblPrExChange>
        </w:tblPrEx>
        <w:trPr>
          <w:cnfStyle w:val="000000100000" w:firstRow="0" w:lastRow="0" w:firstColumn="0" w:lastColumn="0" w:oddVBand="0" w:evenVBand="0" w:oddHBand="1" w:evenHBand="0" w:firstRowFirstColumn="0" w:firstRowLastColumn="0" w:lastRowFirstColumn="0" w:lastRowLastColumn="0"/>
          <w:ins w:id="230" w:author="MARRAHY ARENAS, SERGI" w:date="2024-05-16T11:43:00Z"/>
        </w:trPr>
        <w:tc>
          <w:tcPr>
            <w:cnfStyle w:val="001000000000" w:firstRow="0" w:lastRow="0" w:firstColumn="1" w:lastColumn="0" w:oddVBand="0" w:evenVBand="0" w:oddHBand="0" w:evenHBand="0" w:firstRowFirstColumn="0" w:firstRowLastColumn="0" w:lastRowFirstColumn="0" w:lastRowLastColumn="0"/>
            <w:tcW w:w="0" w:type="dxa"/>
            <w:tcPrChange w:id="231" w:author="MARRAHY ARENAS, SERGI" w:date="2024-05-22T19:16:00Z" w16du:dateUtc="2024-05-22T17:16:00Z">
              <w:tcPr>
                <w:tcW w:w="1134" w:type="dxa"/>
                <w:gridSpan w:val="2"/>
              </w:tcPr>
            </w:tcPrChange>
          </w:tcPr>
          <w:p w14:paraId="4CBBE9EE" w14:textId="6D4E0037" w:rsidR="00805BF8" w:rsidRDefault="00805BF8" w:rsidP="008B7730">
            <w:pPr>
              <w:cnfStyle w:val="001000100000" w:firstRow="0" w:lastRow="0" w:firstColumn="1" w:lastColumn="0" w:oddVBand="0" w:evenVBand="0" w:oddHBand="1" w:evenHBand="0" w:firstRowFirstColumn="0" w:firstRowLastColumn="0" w:lastRowFirstColumn="0" w:lastRowLastColumn="0"/>
              <w:rPr>
                <w:ins w:id="232" w:author="MARRAHY ARENAS, SERGI" w:date="2024-05-16T11:43:00Z" w16du:dateUtc="2024-05-16T09:43:00Z"/>
              </w:rPr>
            </w:pPr>
            <w:ins w:id="233" w:author="MARRAHY ARENAS, SERGI" w:date="2024-05-16T11:43:00Z" w16du:dateUtc="2024-05-16T09:43:00Z">
              <w:r>
                <w:t>RF8</w:t>
              </w:r>
            </w:ins>
          </w:p>
        </w:tc>
        <w:tc>
          <w:tcPr>
            <w:tcW w:w="1985" w:type="dxa"/>
            <w:tcPrChange w:id="234" w:author="MARRAHY ARENAS, SERGI" w:date="2024-05-22T19:16:00Z" w16du:dateUtc="2024-05-22T17:16:00Z">
              <w:tcPr>
                <w:tcW w:w="1701" w:type="dxa"/>
                <w:gridSpan w:val="2"/>
              </w:tcPr>
            </w:tcPrChange>
          </w:tcPr>
          <w:p w14:paraId="600A23C1" w14:textId="2FF34D54" w:rsidR="00805BF8" w:rsidRDefault="00805BF8">
            <w:pPr>
              <w:jc w:val="left"/>
              <w:cnfStyle w:val="000000100000" w:firstRow="0" w:lastRow="0" w:firstColumn="0" w:lastColumn="0" w:oddVBand="0" w:evenVBand="0" w:oddHBand="1" w:evenHBand="0" w:firstRowFirstColumn="0" w:firstRowLastColumn="0" w:lastRowFirstColumn="0" w:lastRowLastColumn="0"/>
              <w:rPr>
                <w:ins w:id="235" w:author="MARRAHY ARENAS, SERGI" w:date="2024-05-16T11:43:00Z" w16du:dateUtc="2024-05-16T09:43:00Z"/>
              </w:rPr>
              <w:pPrChange w:id="236" w:author="MARRAHY ARENAS, SERGI" w:date="2024-05-22T18:42:00Z" w16du:dateUtc="2024-05-22T16:42:00Z">
                <w:pPr>
                  <w:cnfStyle w:val="000000100000" w:firstRow="0" w:lastRow="0" w:firstColumn="0" w:lastColumn="0" w:oddVBand="0" w:evenVBand="0" w:oddHBand="1" w:evenHBand="0" w:firstRowFirstColumn="0" w:firstRowLastColumn="0" w:lastRowFirstColumn="0" w:lastRowLastColumn="0"/>
                </w:pPr>
              </w:pPrChange>
            </w:pPr>
            <w:ins w:id="237" w:author="MARRAHY ARENAS, SERGI" w:date="2024-05-16T11:43:00Z" w16du:dateUtc="2024-05-16T09:43:00Z">
              <w:r>
                <w:t xml:space="preserve">Agregar personajes </w:t>
              </w:r>
            </w:ins>
            <w:ins w:id="238" w:author="MARRAHY ARENAS, SERGI" w:date="2024-05-16T11:44:00Z" w16du:dateUtc="2024-05-16T09:44:00Z">
              <w:r>
                <w:t>a la lista de favoritos</w:t>
              </w:r>
            </w:ins>
          </w:p>
        </w:tc>
        <w:tc>
          <w:tcPr>
            <w:tcW w:w="4111" w:type="dxa"/>
            <w:tcPrChange w:id="239" w:author="MARRAHY ARENAS, SERGI" w:date="2024-05-22T19:16:00Z" w16du:dateUtc="2024-05-22T17:16:00Z">
              <w:tcPr>
                <w:tcW w:w="4358" w:type="dxa"/>
                <w:gridSpan w:val="3"/>
              </w:tcPr>
            </w:tcPrChange>
          </w:tcPr>
          <w:p w14:paraId="000A8A38" w14:textId="6A5B7CAE" w:rsidR="00805BF8" w:rsidRDefault="00D36727" w:rsidP="00D62019">
            <w:pPr>
              <w:cnfStyle w:val="000000100000" w:firstRow="0" w:lastRow="0" w:firstColumn="0" w:lastColumn="0" w:oddVBand="0" w:evenVBand="0" w:oddHBand="1" w:evenHBand="0" w:firstRowFirstColumn="0" w:firstRowLastColumn="0" w:lastRowFirstColumn="0" w:lastRowLastColumn="0"/>
              <w:rPr>
                <w:ins w:id="240" w:author="MARRAHY ARENAS, SERGI" w:date="2024-05-16T11:43:00Z" w16du:dateUtc="2024-05-16T09:43:00Z"/>
              </w:rPr>
            </w:pPr>
            <w:ins w:id="241" w:author="MARRAHY ARENAS, SERGI" w:date="2024-05-16T11:46:00Z" w16du:dateUtc="2024-05-16T09:46:00Z">
              <w:r>
                <w:t xml:space="preserve">El usuario puede agregar varios personajes a una lista </w:t>
              </w:r>
              <w:r w:rsidR="00BA10AD">
                <w:t xml:space="preserve">de favoritos para un acceso </w:t>
              </w:r>
            </w:ins>
            <w:ins w:id="242" w:author="MARRAHY ARENAS, SERGI" w:date="2024-05-16T11:47:00Z" w16du:dateUtc="2024-05-16T09:47:00Z">
              <w:r w:rsidR="00BA10AD">
                <w:t>cómodo y rápido.</w:t>
              </w:r>
            </w:ins>
          </w:p>
        </w:tc>
        <w:tc>
          <w:tcPr>
            <w:tcW w:w="1275" w:type="dxa"/>
            <w:tcPrChange w:id="243" w:author="MARRAHY ARENAS, SERGI" w:date="2024-05-22T19:16:00Z" w16du:dateUtc="2024-05-22T17:16:00Z">
              <w:tcPr>
                <w:tcW w:w="2115" w:type="dxa"/>
                <w:gridSpan w:val="3"/>
              </w:tcPr>
            </w:tcPrChange>
          </w:tcPr>
          <w:p w14:paraId="2F65376C" w14:textId="3E9E4212" w:rsidR="00805BF8" w:rsidRDefault="00BA10AD" w:rsidP="00D62019">
            <w:pPr>
              <w:cnfStyle w:val="000000100000" w:firstRow="0" w:lastRow="0" w:firstColumn="0" w:lastColumn="0" w:oddVBand="0" w:evenVBand="0" w:oddHBand="1" w:evenHBand="0" w:firstRowFirstColumn="0" w:firstRowLastColumn="0" w:lastRowFirstColumn="0" w:lastRowLastColumn="0"/>
              <w:rPr>
                <w:ins w:id="244" w:author="MARRAHY ARENAS, SERGI" w:date="2024-05-16T11:43:00Z" w16du:dateUtc="2024-05-16T09:43:00Z"/>
              </w:rPr>
            </w:pPr>
            <w:ins w:id="245" w:author="MARRAHY ARENAS, SERGI" w:date="2024-05-16T11:47:00Z" w16du:dateUtc="2024-05-16T09:47:00Z">
              <w:r>
                <w:t>Media</w:t>
              </w:r>
            </w:ins>
          </w:p>
        </w:tc>
      </w:tr>
    </w:tbl>
    <w:p w14:paraId="0FD1F247" w14:textId="77777777" w:rsidR="009A117C" w:rsidRPr="00571A86" w:rsidDel="002D455A" w:rsidRDefault="009A117C" w:rsidP="00571A86">
      <w:pPr>
        <w:rPr>
          <w:del w:id="246" w:author="MARRAHY ARENAS, SERGI" w:date="2024-05-16T10:36:00Z" w16du:dateUtc="2024-05-16T08:36:00Z"/>
        </w:rPr>
      </w:pPr>
    </w:p>
    <w:p w14:paraId="51ABFBD1" w14:textId="6F2F3BB6" w:rsidR="00E85A63" w:rsidDel="00A21335" w:rsidRDefault="005B7760">
      <w:pPr>
        <w:pStyle w:val="Ttulo2"/>
        <w:rPr>
          <w:del w:id="247" w:author="MARRAHY ARENAS, SERGI" w:date="2024-05-16T10:34:00Z" w16du:dateUtc="2024-05-16T08:34:00Z"/>
          <w:b w:val="0"/>
          <w:bCs/>
        </w:rPr>
        <w:pPrChange w:id="248" w:author="MARRAHY ARENAS, SERGI" w:date="2024-05-16T10:36:00Z" w16du:dateUtc="2024-05-16T08:36:00Z">
          <w:pPr>
            <w:pStyle w:val="Ttulo2"/>
            <w:numPr>
              <w:ilvl w:val="2"/>
              <w:numId w:val="3"/>
            </w:numPr>
            <w:ind w:left="1080" w:hanging="720"/>
          </w:pPr>
        </w:pPrChange>
      </w:pPr>
      <w:del w:id="249" w:author="MARRAHY ARENAS, SERGI" w:date="2024-05-16T10:34:00Z" w16du:dateUtc="2024-05-16T08:34:00Z">
        <w:r w:rsidDel="00DB71E8">
          <w:delText xml:space="preserve"> </w:delText>
        </w:r>
      </w:del>
      <w:del w:id="250" w:author="MARRAHY ARENAS, SERGI" w:date="2024-05-16T10:36:00Z" w16du:dateUtc="2024-05-16T08:36:00Z">
        <w:r w:rsidR="00E85A63" w:rsidRPr="00685535" w:rsidDel="002D455A">
          <w:delText>Requisitos Funcionales</w:delText>
        </w:r>
      </w:del>
    </w:p>
    <w:p w14:paraId="26E472C1" w14:textId="77777777" w:rsidR="00804993" w:rsidRPr="00804993" w:rsidDel="00C016E2" w:rsidRDefault="00804993">
      <w:pPr>
        <w:pStyle w:val="Ttulo2"/>
        <w:rPr>
          <w:del w:id="251" w:author="MARRAHY ARENAS, SERGI" w:date="2024-05-16T11:08:00Z" w16du:dateUtc="2024-05-16T09:08:00Z"/>
        </w:rPr>
        <w:pPrChange w:id="252" w:author="MARRAHY ARENAS, SERGI" w:date="2024-05-16T10:36:00Z" w16du:dateUtc="2024-05-16T08:36:00Z">
          <w:pPr/>
        </w:pPrChange>
      </w:pPr>
    </w:p>
    <w:p w14:paraId="65E08385" w14:textId="2D456BD3" w:rsidR="00E85A63" w:rsidRPr="00C016E2" w:rsidDel="00C016E2" w:rsidRDefault="00E85A63">
      <w:pPr>
        <w:rPr>
          <w:del w:id="253" w:author="MARRAHY ARENAS, SERGI" w:date="2024-05-16T11:08:00Z" w16du:dateUtc="2024-05-16T09:08:00Z"/>
          <w:b/>
          <w:rPrChange w:id="254" w:author="MARRAHY ARENAS, SERGI" w:date="2024-05-16T11:08:00Z" w16du:dateUtc="2024-05-16T09:08:00Z">
            <w:rPr>
              <w:del w:id="255" w:author="MARRAHY ARENAS, SERGI" w:date="2024-05-16T11:08:00Z" w16du:dateUtc="2024-05-16T09:08:00Z"/>
            </w:rPr>
          </w:rPrChange>
        </w:rPr>
        <w:pPrChange w:id="256" w:author="MARRAHY ARENAS, SERGI" w:date="2024-05-16T11:08:00Z" w16du:dateUtc="2024-05-16T09:08:00Z">
          <w:pPr>
            <w:pStyle w:val="Prrafodelista"/>
            <w:numPr>
              <w:numId w:val="5"/>
            </w:numPr>
            <w:ind w:hanging="360"/>
          </w:pPr>
        </w:pPrChange>
      </w:pPr>
      <w:del w:id="257" w:author="MARRAHY ARENAS, SERGI" w:date="2024-05-16T11:08:00Z" w16du:dateUtc="2024-05-16T09:08:00Z">
        <w:r w:rsidRPr="00C016E2" w:rsidDel="00C016E2">
          <w:rPr>
            <w:b/>
            <w:bCs/>
            <w:rPrChange w:id="258" w:author="MARRAHY ARENAS, SERGI" w:date="2024-05-16T11:08:00Z" w16du:dateUtc="2024-05-16T09:08:00Z">
              <w:rPr/>
            </w:rPrChange>
          </w:rPr>
          <w:delText>Inicio de sesión</w:delText>
        </w:r>
      </w:del>
    </w:p>
    <w:p w14:paraId="522CEA96" w14:textId="4A6BA5EB" w:rsidR="00325557" w:rsidDel="00C016E2" w:rsidRDefault="00E85A63">
      <w:pPr>
        <w:rPr>
          <w:del w:id="259" w:author="MARRAHY ARENAS, SERGI" w:date="2024-05-16T11:08:00Z" w16du:dateUtc="2024-05-16T09:08:00Z"/>
        </w:rPr>
        <w:pPrChange w:id="260" w:author="MARRAHY ARENAS, SERGI" w:date="2024-05-16T11:08:00Z" w16du:dateUtc="2024-05-16T09:08:00Z">
          <w:pPr>
            <w:pStyle w:val="Prrafodelista"/>
            <w:numPr>
              <w:numId w:val="19"/>
            </w:numPr>
            <w:ind w:left="1068" w:hanging="360"/>
          </w:pPr>
        </w:pPrChange>
      </w:pPr>
      <w:del w:id="261" w:author="MARRAHY ARENAS, SERGI" w:date="2024-05-16T11:08:00Z" w16du:dateUtc="2024-05-16T09:08:00Z">
        <w:r w:rsidDel="00C016E2">
          <w:delText>Mostrar dos campos para ingresar nombre de usuario y contraseña.</w:delText>
        </w:r>
      </w:del>
    </w:p>
    <w:p w14:paraId="07EC0FDF" w14:textId="2177B701" w:rsidR="00325557" w:rsidDel="00C016E2" w:rsidRDefault="00E85A63">
      <w:pPr>
        <w:rPr>
          <w:del w:id="262" w:author="MARRAHY ARENAS, SERGI" w:date="2024-05-16T11:08:00Z" w16du:dateUtc="2024-05-16T09:08:00Z"/>
        </w:rPr>
        <w:pPrChange w:id="263" w:author="MARRAHY ARENAS, SERGI" w:date="2024-05-16T11:08:00Z" w16du:dateUtc="2024-05-16T09:08:00Z">
          <w:pPr>
            <w:pStyle w:val="Prrafodelista"/>
            <w:numPr>
              <w:numId w:val="19"/>
            </w:numPr>
            <w:ind w:left="1068" w:hanging="360"/>
          </w:pPr>
        </w:pPrChange>
      </w:pPr>
      <w:del w:id="264" w:author="MARRAHY ARENAS, SERGI" w:date="2024-05-16T11:08:00Z" w16du:dateUtc="2024-05-16T09:08:00Z">
        <w:r w:rsidDel="00C016E2">
          <w:delText>Verificar la validez de las credenciales ingresadas.</w:delText>
        </w:r>
      </w:del>
    </w:p>
    <w:p w14:paraId="3DF52055" w14:textId="0DA839EC" w:rsidR="00325557" w:rsidDel="00C016E2" w:rsidRDefault="00E85A63">
      <w:pPr>
        <w:rPr>
          <w:del w:id="265" w:author="MARRAHY ARENAS, SERGI" w:date="2024-05-16T11:08:00Z" w16du:dateUtc="2024-05-16T09:08:00Z"/>
        </w:rPr>
        <w:pPrChange w:id="266" w:author="MARRAHY ARENAS, SERGI" w:date="2024-05-16T11:08:00Z" w16du:dateUtc="2024-05-16T09:08:00Z">
          <w:pPr>
            <w:pStyle w:val="Prrafodelista"/>
            <w:numPr>
              <w:numId w:val="19"/>
            </w:numPr>
            <w:ind w:left="1068" w:hanging="360"/>
          </w:pPr>
        </w:pPrChange>
      </w:pPr>
      <w:del w:id="267" w:author="MARRAHY ARENAS, SERGI" w:date="2024-05-16T11:08:00Z" w16du:dateUtc="2024-05-16T09:08:00Z">
        <w:r w:rsidDel="00C016E2">
          <w:delText>Mostrar mensaje de error si las credenciales son incorrectas.</w:delText>
        </w:r>
      </w:del>
    </w:p>
    <w:p w14:paraId="263C6AF1" w14:textId="0FB97D1D" w:rsidR="00CC2426" w:rsidDel="00C016E2" w:rsidRDefault="00E85A63">
      <w:pPr>
        <w:rPr>
          <w:del w:id="268" w:author="MARRAHY ARENAS, SERGI" w:date="2024-05-16T11:08:00Z" w16du:dateUtc="2024-05-16T09:08:00Z"/>
        </w:rPr>
        <w:pPrChange w:id="269" w:author="MARRAHY ARENAS, SERGI" w:date="2024-05-16T11:08:00Z" w16du:dateUtc="2024-05-16T09:08:00Z">
          <w:pPr>
            <w:pStyle w:val="Prrafodelista"/>
            <w:numPr>
              <w:numId w:val="19"/>
            </w:numPr>
            <w:ind w:left="1068" w:hanging="360"/>
          </w:pPr>
        </w:pPrChange>
      </w:pPr>
      <w:del w:id="270" w:author="MARRAHY ARENAS, SERGI" w:date="2024-05-16T11:08:00Z" w16du:dateUtc="2024-05-16T09:08:00Z">
        <w:r w:rsidDel="00C016E2">
          <w:delText>Navegar a la pantalla principal si las credenciales son correctas.</w:delText>
        </w:r>
      </w:del>
    </w:p>
    <w:p w14:paraId="09C34021" w14:textId="77777777" w:rsidR="0095613D" w:rsidDel="00D62019" w:rsidRDefault="0095613D">
      <w:pPr>
        <w:rPr>
          <w:del w:id="271" w:author="MARRAHY ARENAS, SERGI" w:date="2024-05-16T11:12:00Z" w16du:dateUtc="2024-05-16T09:12:00Z"/>
        </w:rPr>
        <w:pPrChange w:id="272" w:author="MARRAHY ARENAS, SERGI" w:date="2024-05-16T11:08:00Z" w16du:dateUtc="2024-05-16T09:08:00Z">
          <w:pPr>
            <w:pStyle w:val="Prrafodelista"/>
            <w:ind w:left="1080"/>
          </w:pPr>
        </w:pPrChange>
      </w:pPr>
    </w:p>
    <w:p w14:paraId="50B59412" w14:textId="34A98D14" w:rsidR="00E85A63" w:rsidRPr="00D62019" w:rsidDel="00D62019" w:rsidRDefault="00E85A63">
      <w:pPr>
        <w:rPr>
          <w:del w:id="273" w:author="MARRAHY ARENAS, SERGI" w:date="2024-05-16T11:12:00Z" w16du:dateUtc="2024-05-16T09:12:00Z"/>
          <w:b/>
          <w:rPrChange w:id="274" w:author="MARRAHY ARENAS, SERGI" w:date="2024-05-16T11:12:00Z" w16du:dateUtc="2024-05-16T09:12:00Z">
            <w:rPr>
              <w:del w:id="275" w:author="MARRAHY ARENAS, SERGI" w:date="2024-05-16T11:12:00Z" w16du:dateUtc="2024-05-16T09:12:00Z"/>
            </w:rPr>
          </w:rPrChange>
        </w:rPr>
        <w:pPrChange w:id="276" w:author="MARRAHY ARENAS, SERGI" w:date="2024-05-16T11:12:00Z" w16du:dateUtc="2024-05-16T09:12:00Z">
          <w:pPr>
            <w:pStyle w:val="Prrafodelista"/>
            <w:numPr>
              <w:numId w:val="5"/>
            </w:numPr>
            <w:ind w:hanging="360"/>
          </w:pPr>
        </w:pPrChange>
      </w:pPr>
      <w:del w:id="277" w:author="MARRAHY ARENAS, SERGI" w:date="2024-05-16T11:12:00Z" w16du:dateUtc="2024-05-16T09:12:00Z">
        <w:r w:rsidRPr="00D62019" w:rsidDel="00D62019">
          <w:rPr>
            <w:b/>
            <w:bCs/>
            <w:rPrChange w:id="278" w:author="MARRAHY ARENAS, SERGI" w:date="2024-05-16T11:12:00Z" w16du:dateUtc="2024-05-16T09:12:00Z">
              <w:rPr/>
            </w:rPrChange>
          </w:rPr>
          <w:delText>Registro</w:delText>
        </w:r>
      </w:del>
    </w:p>
    <w:p w14:paraId="71A68B51" w14:textId="0363E5EF" w:rsidR="00325557" w:rsidDel="00D62019" w:rsidRDefault="00E85A63">
      <w:pPr>
        <w:rPr>
          <w:del w:id="279" w:author="MARRAHY ARENAS, SERGI" w:date="2024-05-16T11:12:00Z" w16du:dateUtc="2024-05-16T09:12:00Z"/>
        </w:rPr>
        <w:pPrChange w:id="280" w:author="MARRAHY ARENAS, SERGI" w:date="2024-05-16T11:12:00Z" w16du:dateUtc="2024-05-16T09:12:00Z">
          <w:pPr>
            <w:pStyle w:val="Prrafodelista"/>
            <w:numPr>
              <w:numId w:val="19"/>
            </w:numPr>
            <w:ind w:left="1068" w:hanging="360"/>
          </w:pPr>
        </w:pPrChange>
      </w:pPr>
      <w:del w:id="281" w:author="MARRAHY ARENAS, SERGI" w:date="2024-05-16T11:12:00Z" w16du:dateUtc="2024-05-16T09:12:00Z">
        <w:r w:rsidDel="00D62019">
          <w:delText>Mostrar dos campos para ingresar nombre de usuario y contraseña.</w:delText>
        </w:r>
      </w:del>
    </w:p>
    <w:p w14:paraId="1F122E3E" w14:textId="7215708F" w:rsidR="00325557" w:rsidDel="00D62019" w:rsidRDefault="00E85A63">
      <w:pPr>
        <w:rPr>
          <w:del w:id="282" w:author="MARRAHY ARENAS, SERGI" w:date="2024-05-16T11:12:00Z" w16du:dateUtc="2024-05-16T09:12:00Z"/>
        </w:rPr>
        <w:pPrChange w:id="283" w:author="MARRAHY ARENAS, SERGI" w:date="2024-05-16T11:12:00Z" w16du:dateUtc="2024-05-16T09:12:00Z">
          <w:pPr>
            <w:pStyle w:val="Prrafodelista"/>
            <w:numPr>
              <w:numId w:val="19"/>
            </w:numPr>
            <w:ind w:left="1068" w:hanging="360"/>
          </w:pPr>
        </w:pPrChange>
      </w:pPr>
      <w:del w:id="284" w:author="MARRAHY ARENAS, SERGI" w:date="2024-05-16T11:12:00Z" w16du:dateUtc="2024-05-16T09:12:00Z">
        <w:r w:rsidDel="00D62019">
          <w:delText>Verificar el formato de los campos de entrada.</w:delText>
        </w:r>
      </w:del>
    </w:p>
    <w:p w14:paraId="083899C6" w14:textId="06BBAEF5" w:rsidR="00325557" w:rsidDel="00D62019" w:rsidRDefault="00E85A63">
      <w:pPr>
        <w:rPr>
          <w:del w:id="285" w:author="MARRAHY ARENAS, SERGI" w:date="2024-05-16T11:12:00Z" w16du:dateUtc="2024-05-16T09:12:00Z"/>
        </w:rPr>
        <w:pPrChange w:id="286" w:author="MARRAHY ARENAS, SERGI" w:date="2024-05-16T11:12:00Z" w16du:dateUtc="2024-05-16T09:12:00Z">
          <w:pPr>
            <w:pStyle w:val="Prrafodelista"/>
            <w:numPr>
              <w:numId w:val="19"/>
            </w:numPr>
            <w:ind w:left="1068" w:hanging="360"/>
          </w:pPr>
        </w:pPrChange>
      </w:pPr>
      <w:del w:id="287" w:author="MARRAHY ARENAS, SERGI" w:date="2024-05-16T11:12:00Z" w16du:dateUtc="2024-05-16T09:12:00Z">
        <w:r w:rsidDel="00D62019">
          <w:delText>Mostrar mensaje de error si los campos no cumplen con los requisitos.</w:delText>
        </w:r>
      </w:del>
    </w:p>
    <w:p w14:paraId="13B1FB69" w14:textId="7C588396" w:rsidR="001D594C" w:rsidDel="00D62019" w:rsidRDefault="00E85A63">
      <w:pPr>
        <w:rPr>
          <w:del w:id="288" w:author="MARRAHY ARENAS, SERGI" w:date="2024-05-16T11:12:00Z" w16du:dateUtc="2024-05-16T09:12:00Z"/>
        </w:rPr>
        <w:pPrChange w:id="289" w:author="MARRAHY ARENAS, SERGI" w:date="2024-05-16T11:12:00Z" w16du:dateUtc="2024-05-16T09:12:00Z">
          <w:pPr>
            <w:pStyle w:val="Prrafodelista"/>
            <w:numPr>
              <w:numId w:val="19"/>
            </w:numPr>
            <w:ind w:left="1068" w:hanging="360"/>
          </w:pPr>
        </w:pPrChange>
      </w:pPr>
      <w:del w:id="290" w:author="MARRAHY ARENAS, SERGI" w:date="2024-05-16T11:12:00Z" w16du:dateUtc="2024-05-16T09:12:00Z">
        <w:r w:rsidDel="00D62019">
          <w:delText>Navegar a la pantalla principal si el registro es exitoso.</w:delText>
        </w:r>
      </w:del>
    </w:p>
    <w:p w14:paraId="26E7CF4D" w14:textId="77777777" w:rsidR="00CC2426" w:rsidDel="00A27B54" w:rsidRDefault="00CC2426">
      <w:pPr>
        <w:rPr>
          <w:del w:id="291" w:author="MARRAHY ARENAS, SERGI" w:date="2024-05-16T11:27:00Z" w16du:dateUtc="2024-05-16T09:27:00Z"/>
        </w:rPr>
        <w:pPrChange w:id="292" w:author="MARRAHY ARENAS, SERGI" w:date="2024-05-16T11:12:00Z" w16du:dateUtc="2024-05-16T09:12:00Z">
          <w:pPr>
            <w:pStyle w:val="Prrafodelista"/>
            <w:ind w:left="1068"/>
          </w:pPr>
        </w:pPrChange>
      </w:pPr>
    </w:p>
    <w:p w14:paraId="099886A4" w14:textId="3A72C40F" w:rsidR="00E85A63" w:rsidRPr="000047B5" w:rsidDel="00BC135D" w:rsidRDefault="00E85A63" w:rsidP="006B486C">
      <w:pPr>
        <w:pStyle w:val="Prrafodelista"/>
        <w:numPr>
          <w:ilvl w:val="0"/>
          <w:numId w:val="5"/>
        </w:numPr>
        <w:rPr>
          <w:del w:id="293" w:author="MARRAHY ARENAS, SERGI" w:date="2024-05-16T11:16:00Z" w16du:dateUtc="2024-05-16T09:16:00Z"/>
          <w:b/>
          <w:bCs/>
        </w:rPr>
      </w:pPr>
      <w:del w:id="294" w:author="MARRAHY ARENAS, SERGI" w:date="2024-05-16T11:16:00Z" w16du:dateUtc="2024-05-16T09:16:00Z">
        <w:r w:rsidRPr="000047B5" w:rsidDel="00BC135D">
          <w:rPr>
            <w:b/>
            <w:bCs/>
          </w:rPr>
          <w:delText>Inicio de sesión con Google</w:delText>
        </w:r>
      </w:del>
    </w:p>
    <w:p w14:paraId="7DF41B2F" w14:textId="067ED40D" w:rsidR="00325557" w:rsidDel="00BC135D" w:rsidRDefault="00E85A63" w:rsidP="006B486C">
      <w:pPr>
        <w:pStyle w:val="Prrafodelista"/>
        <w:numPr>
          <w:ilvl w:val="0"/>
          <w:numId w:val="19"/>
        </w:numPr>
        <w:rPr>
          <w:del w:id="295" w:author="MARRAHY ARENAS, SERGI" w:date="2024-05-16T11:16:00Z" w16du:dateUtc="2024-05-16T09:16:00Z"/>
        </w:rPr>
      </w:pPr>
      <w:del w:id="296" w:author="MARRAHY ARENAS, SERGI" w:date="2024-05-16T11:16:00Z" w16du:dateUtc="2024-05-16T09:16:00Z">
        <w:r w:rsidDel="00BC135D">
          <w:delText>Verificar si hay una cuenta de Google iniciada en el dispositivo.</w:delText>
        </w:r>
      </w:del>
    </w:p>
    <w:p w14:paraId="0D939DAF" w14:textId="528A7AE4" w:rsidR="006C460D" w:rsidDel="00BC135D" w:rsidRDefault="00E85A63" w:rsidP="006B486C">
      <w:pPr>
        <w:pStyle w:val="Prrafodelista"/>
        <w:numPr>
          <w:ilvl w:val="0"/>
          <w:numId w:val="19"/>
        </w:numPr>
        <w:rPr>
          <w:del w:id="297" w:author="MARRAHY ARENAS, SERGI" w:date="2024-05-16T11:16:00Z" w16du:dateUtc="2024-05-16T09:16:00Z"/>
        </w:rPr>
      </w:pPr>
      <w:del w:id="298" w:author="MARRAHY ARENAS, SERGI" w:date="2024-05-16T11:16:00Z" w16du:dateUtc="2024-05-16T09:16:00Z">
        <w:r w:rsidDel="00BC135D">
          <w:delText xml:space="preserve">Mostrar cuentas registradas si </w:delText>
        </w:r>
        <w:r w:rsidR="00E61F82" w:rsidDel="00BC135D">
          <w:delText>existe</w:delText>
        </w:r>
        <w:r w:rsidDel="00BC135D">
          <w:delText xml:space="preserve"> alguna.</w:delText>
        </w:r>
      </w:del>
    </w:p>
    <w:p w14:paraId="6A8D7CE9" w14:textId="07C9A259" w:rsidR="00325557" w:rsidDel="00BC135D" w:rsidRDefault="00E85A63" w:rsidP="006B486C">
      <w:pPr>
        <w:pStyle w:val="Prrafodelista"/>
        <w:numPr>
          <w:ilvl w:val="0"/>
          <w:numId w:val="19"/>
        </w:numPr>
        <w:rPr>
          <w:del w:id="299" w:author="MARRAHY ARENAS, SERGI" w:date="2024-05-16T11:16:00Z" w16du:dateUtc="2024-05-16T09:16:00Z"/>
        </w:rPr>
      </w:pPr>
      <w:del w:id="300" w:author="MARRAHY ARENAS, SERGI" w:date="2024-05-16T11:16:00Z" w16du:dateUtc="2024-05-16T09:16:00Z">
        <w:r w:rsidDel="00BC135D">
          <w:delText>Permitir el usuario elegir la cuenta con la que desea iniciar sesión.</w:delText>
        </w:r>
      </w:del>
    </w:p>
    <w:p w14:paraId="0D712437" w14:textId="27D31A08" w:rsidR="00E85A63" w:rsidDel="00BC135D" w:rsidRDefault="00E85A63" w:rsidP="006B486C">
      <w:pPr>
        <w:pStyle w:val="Prrafodelista"/>
        <w:numPr>
          <w:ilvl w:val="0"/>
          <w:numId w:val="19"/>
        </w:numPr>
        <w:rPr>
          <w:del w:id="301" w:author="MARRAHY ARENAS, SERGI" w:date="2024-05-16T11:16:00Z" w16du:dateUtc="2024-05-16T09:16:00Z"/>
        </w:rPr>
      </w:pPr>
      <w:del w:id="302" w:author="MARRAHY ARENAS, SERGI" w:date="2024-05-16T11:16:00Z" w16du:dateUtc="2024-05-16T09:16:00Z">
        <w:r w:rsidDel="00BC135D">
          <w:delText>Mostrar mensaje de error si no hay cuentas registradas.</w:delText>
        </w:r>
      </w:del>
    </w:p>
    <w:p w14:paraId="3569B4D4" w14:textId="77777777" w:rsidR="00CC2426" w:rsidDel="00BC135D" w:rsidRDefault="00CC2426" w:rsidP="0095613D">
      <w:pPr>
        <w:rPr>
          <w:del w:id="303" w:author="MARRAHY ARENAS, SERGI" w:date="2024-05-16T11:16:00Z" w16du:dateUtc="2024-05-16T09:16:00Z"/>
        </w:rPr>
      </w:pPr>
    </w:p>
    <w:p w14:paraId="365F46B4" w14:textId="77777777" w:rsidR="0095613D" w:rsidDel="00BC135D" w:rsidRDefault="0095613D" w:rsidP="0095613D">
      <w:pPr>
        <w:rPr>
          <w:del w:id="304" w:author="MARRAHY ARENAS, SERGI" w:date="2024-05-16T11:16:00Z" w16du:dateUtc="2024-05-16T09:16:00Z"/>
        </w:rPr>
      </w:pPr>
    </w:p>
    <w:p w14:paraId="6F03D5E2" w14:textId="77777777" w:rsidR="00A21335" w:rsidDel="002E5B83" w:rsidRDefault="00A21335" w:rsidP="0095613D">
      <w:pPr>
        <w:rPr>
          <w:del w:id="305" w:author="MARRAHY ARENAS, SERGI" w:date="2024-05-16T11:20:00Z" w16du:dateUtc="2024-05-16T09:20:00Z"/>
        </w:rPr>
      </w:pPr>
    </w:p>
    <w:p w14:paraId="4886F891" w14:textId="28D39093" w:rsidR="00E85A63" w:rsidRPr="002E5B83" w:rsidDel="002E5B83" w:rsidRDefault="00E85A63">
      <w:pPr>
        <w:rPr>
          <w:del w:id="306" w:author="MARRAHY ARENAS, SERGI" w:date="2024-05-16T11:20:00Z" w16du:dateUtc="2024-05-16T09:20:00Z"/>
          <w:b/>
          <w:bCs/>
          <w:rPrChange w:id="307" w:author="MARRAHY ARENAS, SERGI" w:date="2024-05-16T11:20:00Z" w16du:dateUtc="2024-05-16T09:20:00Z">
            <w:rPr>
              <w:del w:id="308" w:author="MARRAHY ARENAS, SERGI" w:date="2024-05-16T11:20:00Z" w16du:dateUtc="2024-05-16T09:20:00Z"/>
            </w:rPr>
          </w:rPrChange>
        </w:rPr>
        <w:pPrChange w:id="309" w:author="MARRAHY ARENAS, SERGI" w:date="2024-05-16T11:20:00Z" w16du:dateUtc="2024-05-16T09:20:00Z">
          <w:pPr>
            <w:pStyle w:val="Prrafodelista"/>
            <w:numPr>
              <w:numId w:val="5"/>
            </w:numPr>
            <w:ind w:hanging="360"/>
          </w:pPr>
        </w:pPrChange>
      </w:pPr>
      <w:del w:id="310" w:author="MARRAHY ARENAS, SERGI" w:date="2024-05-16T11:20:00Z" w16du:dateUtc="2024-05-16T09:20:00Z">
        <w:r w:rsidRPr="002E5B83" w:rsidDel="002E5B83">
          <w:rPr>
            <w:b/>
            <w:bCs/>
            <w:rPrChange w:id="311" w:author="MARRAHY ARENAS, SERGI" w:date="2024-05-16T11:20:00Z" w16du:dateUtc="2024-05-16T09:20:00Z">
              <w:rPr/>
            </w:rPrChange>
          </w:rPr>
          <w:delText>Buscar Personaje</w:delText>
        </w:r>
      </w:del>
    </w:p>
    <w:p w14:paraId="52A32A78" w14:textId="4F7218C9" w:rsidR="00325557" w:rsidDel="002E5B83" w:rsidRDefault="00E85A63">
      <w:pPr>
        <w:rPr>
          <w:del w:id="312" w:author="MARRAHY ARENAS, SERGI" w:date="2024-05-16T11:20:00Z" w16du:dateUtc="2024-05-16T09:20:00Z"/>
        </w:rPr>
        <w:pPrChange w:id="313" w:author="MARRAHY ARENAS, SERGI" w:date="2024-05-16T11:20:00Z" w16du:dateUtc="2024-05-16T09:20:00Z">
          <w:pPr>
            <w:pStyle w:val="Prrafodelista"/>
            <w:numPr>
              <w:numId w:val="19"/>
            </w:numPr>
            <w:ind w:left="1068" w:hanging="360"/>
          </w:pPr>
        </w:pPrChange>
      </w:pPr>
      <w:del w:id="314" w:author="MARRAHY ARENAS, SERGI" w:date="2024-05-16T11:20:00Z" w16du:dateUtc="2024-05-16T09:20:00Z">
        <w:r w:rsidDel="002E5B83">
          <w:delText>Permitir al usuario especificar el servidor donde se aloja el personaje buscado.</w:delText>
        </w:r>
      </w:del>
    </w:p>
    <w:p w14:paraId="3BBC91FA" w14:textId="6994DC86" w:rsidR="00325557" w:rsidDel="002E5B83" w:rsidRDefault="00E85A63">
      <w:pPr>
        <w:rPr>
          <w:del w:id="315" w:author="MARRAHY ARENAS, SERGI" w:date="2024-05-16T11:20:00Z" w16du:dateUtc="2024-05-16T09:20:00Z"/>
        </w:rPr>
        <w:pPrChange w:id="316" w:author="MARRAHY ARENAS, SERGI" w:date="2024-05-16T11:20:00Z" w16du:dateUtc="2024-05-16T09:20:00Z">
          <w:pPr>
            <w:pStyle w:val="Prrafodelista"/>
            <w:numPr>
              <w:numId w:val="19"/>
            </w:numPr>
            <w:ind w:left="1068" w:hanging="360"/>
          </w:pPr>
        </w:pPrChange>
      </w:pPr>
      <w:del w:id="317" w:author="MARRAHY ARENAS, SERGI" w:date="2024-05-16T11:20:00Z" w16du:dateUtc="2024-05-16T09:20:00Z">
        <w:r w:rsidDel="002E5B83">
          <w:delText>Navegar a la pantalla de información del personaje si la petición es correcta.</w:delText>
        </w:r>
      </w:del>
    </w:p>
    <w:p w14:paraId="2F9ED70F" w14:textId="4B69FE76" w:rsidR="00D6184B" w:rsidDel="002E5B83" w:rsidRDefault="00E85A63">
      <w:pPr>
        <w:rPr>
          <w:del w:id="318" w:author="MARRAHY ARENAS, SERGI" w:date="2024-05-16T11:20:00Z" w16du:dateUtc="2024-05-16T09:20:00Z"/>
        </w:rPr>
        <w:pPrChange w:id="319" w:author="MARRAHY ARENAS, SERGI" w:date="2024-05-16T11:20:00Z" w16du:dateUtc="2024-05-16T09:20:00Z">
          <w:pPr>
            <w:pStyle w:val="Prrafodelista"/>
            <w:numPr>
              <w:numId w:val="19"/>
            </w:numPr>
            <w:ind w:left="1068" w:hanging="360"/>
          </w:pPr>
        </w:pPrChange>
      </w:pPr>
      <w:del w:id="320" w:author="MARRAHY ARENAS, SERGI" w:date="2024-05-16T11:20:00Z" w16du:dateUtc="2024-05-16T09:20:00Z">
        <w:r w:rsidDel="002E5B83">
          <w:delText>Mostrar diferentes botones para navegar a diferentes aspectos del personaje.</w:delText>
        </w:r>
      </w:del>
    </w:p>
    <w:p w14:paraId="0276DB0D" w14:textId="77777777" w:rsidR="00CC2426" w:rsidDel="008B57D5" w:rsidRDefault="00CC2426">
      <w:pPr>
        <w:rPr>
          <w:del w:id="321" w:author="MARRAHY ARENAS, SERGI" w:date="2024-05-16T11:22:00Z" w16du:dateUtc="2024-05-16T09:22:00Z"/>
        </w:rPr>
        <w:pPrChange w:id="322" w:author="MARRAHY ARENAS, SERGI" w:date="2024-05-16T11:20:00Z" w16du:dateUtc="2024-05-16T09:20:00Z">
          <w:pPr>
            <w:pStyle w:val="Prrafodelista"/>
            <w:ind w:left="1068"/>
          </w:pPr>
        </w:pPrChange>
      </w:pPr>
    </w:p>
    <w:p w14:paraId="5895E1CF" w14:textId="2381967E" w:rsidR="00E85A63" w:rsidRPr="008B57D5" w:rsidDel="008B57D5" w:rsidRDefault="00E85A63">
      <w:pPr>
        <w:rPr>
          <w:del w:id="323" w:author="MARRAHY ARENAS, SERGI" w:date="2024-05-16T11:22:00Z" w16du:dateUtc="2024-05-16T09:22:00Z"/>
          <w:b/>
          <w:bCs/>
          <w:rPrChange w:id="324" w:author="MARRAHY ARENAS, SERGI" w:date="2024-05-16T11:22:00Z" w16du:dateUtc="2024-05-16T09:22:00Z">
            <w:rPr>
              <w:del w:id="325" w:author="MARRAHY ARENAS, SERGI" w:date="2024-05-16T11:22:00Z" w16du:dateUtc="2024-05-16T09:22:00Z"/>
            </w:rPr>
          </w:rPrChange>
        </w:rPr>
        <w:pPrChange w:id="326" w:author="MARRAHY ARENAS, SERGI" w:date="2024-05-16T11:22:00Z" w16du:dateUtc="2024-05-16T09:22:00Z">
          <w:pPr>
            <w:pStyle w:val="Prrafodelista"/>
            <w:numPr>
              <w:numId w:val="5"/>
            </w:numPr>
            <w:ind w:hanging="360"/>
          </w:pPr>
        </w:pPrChange>
      </w:pPr>
      <w:del w:id="327" w:author="MARRAHY ARENAS, SERGI" w:date="2024-05-16T11:22:00Z" w16du:dateUtc="2024-05-16T09:22:00Z">
        <w:r w:rsidRPr="008B57D5" w:rsidDel="008B57D5">
          <w:rPr>
            <w:b/>
            <w:bCs/>
            <w:rPrChange w:id="328" w:author="MARRAHY ARENAS, SERGI" w:date="2024-05-16T11:22:00Z" w16du:dateUtc="2024-05-16T09:22:00Z">
              <w:rPr/>
            </w:rPrChange>
          </w:rPr>
          <w:delText>Buscar piezas de equipo o Misiones</w:delText>
        </w:r>
      </w:del>
    </w:p>
    <w:p w14:paraId="67C3F551" w14:textId="21715324" w:rsidR="00325557" w:rsidDel="008B57D5" w:rsidRDefault="00E85A63">
      <w:pPr>
        <w:rPr>
          <w:del w:id="329" w:author="MARRAHY ARENAS, SERGI" w:date="2024-05-16T11:22:00Z" w16du:dateUtc="2024-05-16T09:22:00Z"/>
        </w:rPr>
        <w:pPrChange w:id="330" w:author="MARRAHY ARENAS, SERGI" w:date="2024-05-16T11:22:00Z" w16du:dateUtc="2024-05-16T09:22:00Z">
          <w:pPr>
            <w:pStyle w:val="Prrafodelista"/>
            <w:numPr>
              <w:numId w:val="19"/>
            </w:numPr>
            <w:ind w:left="1068" w:hanging="360"/>
          </w:pPr>
        </w:pPrChange>
      </w:pPr>
      <w:del w:id="331" w:author="MARRAHY ARENAS, SERGI" w:date="2024-05-16T11:22:00Z" w16du:dateUtc="2024-05-16T09:22:00Z">
        <w:r w:rsidDel="008B57D5">
          <w:delText>Navegar a una pantalla que muestra información específica según la búsqueda realizada.</w:delText>
        </w:r>
      </w:del>
    </w:p>
    <w:p w14:paraId="6B55CED0" w14:textId="7C65DB26" w:rsidR="00D6184B" w:rsidDel="008B57D5" w:rsidRDefault="00E85A63">
      <w:pPr>
        <w:rPr>
          <w:del w:id="332" w:author="MARRAHY ARENAS, SERGI" w:date="2024-05-16T11:22:00Z" w16du:dateUtc="2024-05-16T09:22:00Z"/>
        </w:rPr>
        <w:pPrChange w:id="333" w:author="MARRAHY ARENAS, SERGI" w:date="2024-05-16T11:22:00Z" w16du:dateUtc="2024-05-16T09:22:00Z">
          <w:pPr>
            <w:pStyle w:val="Prrafodelista"/>
            <w:numPr>
              <w:numId w:val="19"/>
            </w:numPr>
            <w:ind w:left="1068" w:hanging="360"/>
          </w:pPr>
        </w:pPrChange>
      </w:pPr>
      <w:del w:id="334" w:author="MARRAHY ARENAS, SERGI" w:date="2024-05-16T11:22:00Z" w16du:dateUtc="2024-05-16T09:22:00Z">
        <w:r w:rsidDel="008B57D5">
          <w:delText>Mostrar información adicional si está disponible (ubicación, dónde conseguirlo, etc.)</w:delText>
        </w:r>
      </w:del>
    </w:p>
    <w:p w14:paraId="325CDACE" w14:textId="10993FB0" w:rsidR="00CC2426" w:rsidDel="00A27B54" w:rsidRDefault="00CC2426">
      <w:pPr>
        <w:rPr>
          <w:del w:id="335" w:author="MARRAHY ARENAS, SERGI" w:date="2024-05-16T11:27:00Z" w16du:dateUtc="2024-05-16T09:27:00Z"/>
        </w:rPr>
        <w:pPrChange w:id="336" w:author="MARRAHY ARENAS, SERGI" w:date="2024-05-16T11:27:00Z" w16du:dateUtc="2024-05-16T09:27:00Z">
          <w:pPr>
            <w:pStyle w:val="Prrafodelista"/>
            <w:ind w:left="1068"/>
          </w:pPr>
        </w:pPrChange>
      </w:pPr>
    </w:p>
    <w:p w14:paraId="64392CCA" w14:textId="1BE3DF62" w:rsidR="00E85A63" w:rsidRPr="00804993" w:rsidDel="00A27B54" w:rsidRDefault="00E85A63">
      <w:pPr>
        <w:pStyle w:val="Prrafodelista"/>
        <w:numPr>
          <w:ilvl w:val="0"/>
          <w:numId w:val="5"/>
        </w:numPr>
        <w:ind w:left="0"/>
        <w:rPr>
          <w:del w:id="337" w:author="MARRAHY ARENAS, SERGI" w:date="2024-05-16T11:27:00Z" w16du:dateUtc="2024-05-16T09:27:00Z"/>
          <w:b/>
        </w:rPr>
        <w:pPrChange w:id="338" w:author="MARRAHY ARENAS, SERGI" w:date="2024-05-16T11:27:00Z" w16du:dateUtc="2024-05-16T09:27:00Z">
          <w:pPr>
            <w:pStyle w:val="Prrafodelista"/>
            <w:numPr>
              <w:numId w:val="5"/>
            </w:numPr>
            <w:ind w:hanging="360"/>
          </w:pPr>
        </w:pPrChange>
      </w:pPr>
      <w:del w:id="339" w:author="MARRAHY ARENAS, SERGI" w:date="2024-05-16T11:27:00Z" w16du:dateUtc="2024-05-16T09:27:00Z">
        <w:r w:rsidRPr="000047B5" w:rsidDel="00A27B54">
          <w:rPr>
            <w:b/>
            <w:bCs/>
          </w:rPr>
          <w:delText>Interfaz de Usuario</w:delText>
        </w:r>
      </w:del>
    </w:p>
    <w:p w14:paraId="7FE34D02" w14:textId="0997C40B" w:rsidR="009E27F3" w:rsidDel="00A27B54" w:rsidRDefault="00E85A63">
      <w:pPr>
        <w:pStyle w:val="Prrafodelista"/>
        <w:numPr>
          <w:ilvl w:val="0"/>
          <w:numId w:val="19"/>
        </w:numPr>
        <w:ind w:left="0"/>
        <w:rPr>
          <w:del w:id="340" w:author="MARRAHY ARENAS, SERGI" w:date="2024-05-16T11:27:00Z" w16du:dateUtc="2024-05-16T09:27:00Z"/>
        </w:rPr>
        <w:pPrChange w:id="341" w:author="MARRAHY ARENAS, SERGI" w:date="2024-05-16T11:27:00Z" w16du:dateUtc="2024-05-16T09:27:00Z">
          <w:pPr>
            <w:pStyle w:val="Prrafodelista"/>
            <w:numPr>
              <w:numId w:val="19"/>
            </w:numPr>
            <w:ind w:left="1068" w:hanging="360"/>
          </w:pPr>
        </w:pPrChange>
      </w:pPr>
      <w:del w:id="342" w:author="MARRAHY ARENAS, SERGI" w:date="2024-05-16T11:27:00Z" w16du:dateUtc="2024-05-16T09:27:00Z">
        <w:r w:rsidDel="00A27B54">
          <w:delText>Implementar un Scaffold personalizado con opciones específicas en las zonas derecha, izquierda y centro.</w:delText>
        </w:r>
      </w:del>
    </w:p>
    <w:p w14:paraId="361AC1F3" w14:textId="5E5D042A" w:rsidR="009E27F3" w:rsidDel="00A27B54" w:rsidRDefault="00E85A63">
      <w:pPr>
        <w:pStyle w:val="Prrafodelista"/>
        <w:numPr>
          <w:ilvl w:val="0"/>
          <w:numId w:val="19"/>
        </w:numPr>
        <w:ind w:left="0"/>
        <w:rPr>
          <w:del w:id="343" w:author="MARRAHY ARENAS, SERGI" w:date="2024-05-16T11:27:00Z" w16du:dateUtc="2024-05-16T09:27:00Z"/>
        </w:rPr>
        <w:pPrChange w:id="344" w:author="MARRAHY ARENAS, SERGI" w:date="2024-05-16T11:27:00Z" w16du:dateUtc="2024-05-16T09:27:00Z">
          <w:pPr>
            <w:pStyle w:val="Prrafodelista"/>
            <w:numPr>
              <w:numId w:val="19"/>
            </w:numPr>
            <w:ind w:left="1068" w:hanging="360"/>
          </w:pPr>
        </w:pPrChange>
      </w:pPr>
      <w:del w:id="345" w:author="MARRAHY ARENAS, SERGI" w:date="2024-05-16T11:27:00Z" w16du:dateUtc="2024-05-16T09:27:00Z">
        <w:r w:rsidDel="00A27B54">
          <w:delText>Implementar un switch para alternar entre modo claro y oscuro.</w:delText>
        </w:r>
      </w:del>
    </w:p>
    <w:p w14:paraId="31ACE549" w14:textId="0A988210" w:rsidR="00C11F5A" w:rsidDel="00A27B54" w:rsidRDefault="00E85A63">
      <w:pPr>
        <w:pStyle w:val="Prrafodelista"/>
        <w:numPr>
          <w:ilvl w:val="0"/>
          <w:numId w:val="19"/>
        </w:numPr>
        <w:ind w:left="0"/>
        <w:rPr>
          <w:del w:id="346" w:author="MARRAHY ARENAS, SERGI" w:date="2024-05-16T11:27:00Z" w16du:dateUtc="2024-05-16T09:27:00Z"/>
        </w:rPr>
        <w:pPrChange w:id="347" w:author="MARRAHY ARENAS, SERGI" w:date="2024-05-16T11:27:00Z" w16du:dateUtc="2024-05-16T09:27:00Z">
          <w:pPr>
            <w:pStyle w:val="Prrafodelista"/>
            <w:numPr>
              <w:numId w:val="19"/>
            </w:numPr>
            <w:ind w:left="1068" w:hanging="360"/>
          </w:pPr>
        </w:pPrChange>
      </w:pPr>
      <w:del w:id="348" w:author="MARRAHY ARENAS, SERGI" w:date="2024-05-16T11:27:00Z" w16du:dateUtc="2024-05-16T09:27:00Z">
        <w:r w:rsidDel="00A27B54">
          <w:delText>Permitir al usuario cerrar sesión.</w:delText>
        </w:r>
      </w:del>
    </w:p>
    <w:p w14:paraId="7634F0B0" w14:textId="77777777" w:rsidR="0095613D" w:rsidRPr="0095613D" w:rsidRDefault="0095613D">
      <w:pPr>
        <w:pPrChange w:id="349" w:author="MARRAHY ARENAS, SERGI" w:date="2024-05-16T11:27:00Z" w16du:dateUtc="2024-05-16T09:27:00Z">
          <w:pPr>
            <w:ind w:left="360"/>
          </w:pPr>
        </w:pPrChange>
      </w:pPr>
    </w:p>
    <w:p w14:paraId="6A7FC831" w14:textId="3D2D034E" w:rsidR="00804993" w:rsidRDefault="005B7760" w:rsidP="004221EA">
      <w:pPr>
        <w:pStyle w:val="Ttulo2"/>
      </w:pPr>
      <w:r w:rsidRPr="00045EFE">
        <w:t xml:space="preserve"> </w:t>
      </w:r>
      <w:bookmarkStart w:id="350" w:name="_Toc168598249"/>
      <w:r w:rsidR="00045EFE">
        <w:t>4.</w:t>
      </w:r>
      <w:r w:rsidR="00FE73FB">
        <w:t>1</w:t>
      </w:r>
      <w:r w:rsidR="00045EFE">
        <w:t xml:space="preserve">.2. </w:t>
      </w:r>
      <w:r w:rsidR="00E85A63" w:rsidRPr="00045EFE">
        <w:t>Requisitos no funcionales</w:t>
      </w:r>
      <w:bookmarkEnd w:id="350"/>
    </w:p>
    <w:p w14:paraId="20EFF943" w14:textId="77777777" w:rsidR="00901AFE" w:rsidRPr="00901AFE" w:rsidRDefault="00901AFE" w:rsidP="00901AFE">
      <w:pPr>
        <w:rPr>
          <w:ins w:id="351" w:author="MARRAHY ARENAS, SERGI" w:date="2024-05-16T11:28:00Z" w16du:dateUtc="2024-05-16T09:28:00Z"/>
        </w:rPr>
      </w:pPr>
    </w:p>
    <w:tbl>
      <w:tblPr>
        <w:tblStyle w:val="Tabladecuadrcula2"/>
        <w:tblW w:w="9464" w:type="dxa"/>
        <w:tblLook w:val="04A0" w:firstRow="1" w:lastRow="0" w:firstColumn="1" w:lastColumn="0" w:noHBand="0" w:noVBand="1"/>
        <w:tblPrChange w:id="352" w:author="MARRAHY ARENAS, SERGI" w:date="2024-05-16T11:31:00Z" w16du:dateUtc="2024-05-16T09:31:00Z">
          <w:tblPr>
            <w:tblStyle w:val="Tabladecuadrcula2"/>
            <w:tblW w:w="0" w:type="auto"/>
            <w:tblLook w:val="04A0" w:firstRow="1" w:lastRow="0" w:firstColumn="1" w:lastColumn="0" w:noHBand="0" w:noVBand="1"/>
          </w:tblPr>
        </w:tblPrChange>
      </w:tblPr>
      <w:tblGrid>
        <w:gridCol w:w="1123"/>
        <w:gridCol w:w="2578"/>
        <w:gridCol w:w="3922"/>
        <w:gridCol w:w="1841"/>
        <w:tblGridChange w:id="353">
          <w:tblGrid>
            <w:gridCol w:w="1123"/>
            <w:gridCol w:w="1142"/>
            <w:gridCol w:w="1279"/>
            <w:gridCol w:w="157"/>
            <w:gridCol w:w="829"/>
            <w:gridCol w:w="70"/>
            <w:gridCol w:w="2195"/>
            <w:gridCol w:w="435"/>
            <w:gridCol w:w="236"/>
            <w:gridCol w:w="157"/>
            <w:gridCol w:w="1438"/>
            <w:gridCol w:w="10"/>
            <w:gridCol w:w="236"/>
            <w:gridCol w:w="157"/>
          </w:tblGrid>
        </w:tblGridChange>
      </w:tblGrid>
      <w:tr w:rsidR="00DD53C4" w14:paraId="4A8F244D" w14:textId="77777777" w:rsidTr="00B330BD">
        <w:trPr>
          <w:cnfStyle w:val="100000000000" w:firstRow="1" w:lastRow="0" w:firstColumn="0" w:lastColumn="0" w:oddVBand="0" w:evenVBand="0" w:oddHBand="0" w:evenHBand="0" w:firstRowFirstColumn="0" w:firstRowLastColumn="0" w:lastRowFirstColumn="0" w:lastRowLastColumn="0"/>
          <w:ins w:id="354" w:author="MARRAHY ARENAS, SERGI" w:date="2024-05-16T11:29:00Z"/>
          <w:trPrChange w:id="355" w:author="MARRAHY ARENAS, SERGI" w:date="2024-05-16T11:31:00Z" w16du:dateUtc="2024-05-16T09:31:00Z">
            <w:trPr>
              <w:gridAfter w:val="0"/>
            </w:trPr>
          </w:trPrChange>
        </w:trPr>
        <w:tc>
          <w:tcPr>
            <w:cnfStyle w:val="001000000000" w:firstRow="0" w:lastRow="0" w:firstColumn="1" w:lastColumn="0" w:oddVBand="0" w:evenVBand="0" w:oddHBand="0" w:evenHBand="0" w:firstRowFirstColumn="0" w:firstRowLastColumn="0" w:lastRowFirstColumn="0" w:lastRowLastColumn="0"/>
            <w:tcW w:w="1123" w:type="dxa"/>
            <w:tcBorders>
              <w:top w:val="single" w:sz="4" w:space="0" w:color="auto"/>
              <w:bottom w:val="single" w:sz="4" w:space="0" w:color="auto"/>
              <w:right w:val="single" w:sz="4" w:space="0" w:color="auto"/>
            </w:tcBorders>
            <w:tcPrChange w:id="356" w:author="MARRAHY ARENAS, SERGI" w:date="2024-05-16T11:31:00Z" w16du:dateUtc="2024-05-16T09:31:00Z">
              <w:tcPr>
                <w:tcW w:w="2265" w:type="dxa"/>
                <w:gridSpan w:val="2"/>
                <w:tcBorders>
                  <w:top w:val="single" w:sz="4" w:space="0" w:color="auto"/>
                  <w:bottom w:val="single" w:sz="4" w:space="0" w:color="auto"/>
                  <w:right w:val="single" w:sz="4" w:space="0" w:color="auto"/>
                </w:tcBorders>
              </w:tcPr>
            </w:tcPrChange>
          </w:tcPr>
          <w:p w14:paraId="608B8A27" w14:textId="006F379F" w:rsidR="00DD53C4" w:rsidRDefault="00DD53C4" w:rsidP="00804993">
            <w:pPr>
              <w:cnfStyle w:val="101000000000" w:firstRow="1" w:lastRow="0" w:firstColumn="1" w:lastColumn="0" w:oddVBand="0" w:evenVBand="0" w:oddHBand="0" w:evenHBand="0" w:firstRowFirstColumn="0" w:firstRowLastColumn="0" w:lastRowFirstColumn="0" w:lastRowLastColumn="0"/>
              <w:rPr>
                <w:ins w:id="357" w:author="MARRAHY ARENAS, SERGI" w:date="2024-05-16T11:29:00Z" w16du:dateUtc="2024-05-16T09:29:00Z"/>
              </w:rPr>
            </w:pPr>
            <w:ins w:id="358" w:author="MARRAHY ARENAS, SERGI" w:date="2024-05-16T11:29:00Z" w16du:dateUtc="2024-05-16T09:29:00Z">
              <w:r>
                <w:t>Número</w:t>
              </w:r>
            </w:ins>
          </w:p>
        </w:tc>
        <w:tc>
          <w:tcPr>
            <w:tcW w:w="2578" w:type="dxa"/>
            <w:tcBorders>
              <w:top w:val="single" w:sz="4" w:space="0" w:color="auto"/>
              <w:left w:val="single" w:sz="4" w:space="0" w:color="auto"/>
              <w:bottom w:val="single" w:sz="4" w:space="0" w:color="auto"/>
              <w:right w:val="single" w:sz="4" w:space="0" w:color="auto"/>
            </w:tcBorders>
            <w:tcPrChange w:id="359" w:author="MARRAHY ARENAS, SERGI" w:date="2024-05-16T11:31:00Z" w16du:dateUtc="2024-05-16T09:31:00Z">
              <w:tcPr>
                <w:tcW w:w="2265" w:type="dxa"/>
                <w:gridSpan w:val="3"/>
                <w:tcBorders>
                  <w:top w:val="single" w:sz="4" w:space="0" w:color="auto"/>
                  <w:left w:val="single" w:sz="4" w:space="0" w:color="auto"/>
                  <w:bottom w:val="single" w:sz="4" w:space="0" w:color="auto"/>
                  <w:right w:val="single" w:sz="4" w:space="0" w:color="auto"/>
                </w:tcBorders>
              </w:tcPr>
            </w:tcPrChange>
          </w:tcPr>
          <w:p w14:paraId="643FD5BA" w14:textId="7A1852F1" w:rsidR="00DD53C4" w:rsidRDefault="00DD53C4" w:rsidP="00804993">
            <w:pPr>
              <w:cnfStyle w:val="100000000000" w:firstRow="1" w:lastRow="0" w:firstColumn="0" w:lastColumn="0" w:oddVBand="0" w:evenVBand="0" w:oddHBand="0" w:evenHBand="0" w:firstRowFirstColumn="0" w:firstRowLastColumn="0" w:lastRowFirstColumn="0" w:lastRowLastColumn="0"/>
              <w:rPr>
                <w:ins w:id="360" w:author="MARRAHY ARENAS, SERGI" w:date="2024-05-16T11:29:00Z" w16du:dateUtc="2024-05-16T09:29:00Z"/>
              </w:rPr>
            </w:pPr>
            <w:ins w:id="361" w:author="MARRAHY ARENAS, SERGI" w:date="2024-05-16T11:29:00Z" w16du:dateUtc="2024-05-16T09:29:00Z">
              <w:r>
                <w:t>Requerimiento</w:t>
              </w:r>
            </w:ins>
          </w:p>
        </w:tc>
        <w:tc>
          <w:tcPr>
            <w:tcW w:w="3922" w:type="dxa"/>
            <w:tcBorders>
              <w:top w:val="single" w:sz="4" w:space="0" w:color="auto"/>
              <w:left w:val="single" w:sz="4" w:space="0" w:color="auto"/>
              <w:bottom w:val="single" w:sz="4" w:space="0" w:color="auto"/>
              <w:right w:val="single" w:sz="4" w:space="0" w:color="auto"/>
            </w:tcBorders>
            <w:tcPrChange w:id="362" w:author="MARRAHY ARENAS, SERGI" w:date="2024-05-16T11:31:00Z" w16du:dateUtc="2024-05-16T09:31:00Z">
              <w:tcPr>
                <w:tcW w:w="2265" w:type="dxa"/>
                <w:gridSpan w:val="2"/>
                <w:tcBorders>
                  <w:top w:val="single" w:sz="4" w:space="0" w:color="auto"/>
                  <w:left w:val="single" w:sz="4" w:space="0" w:color="auto"/>
                  <w:bottom w:val="single" w:sz="4" w:space="0" w:color="auto"/>
                  <w:right w:val="single" w:sz="4" w:space="0" w:color="auto"/>
                </w:tcBorders>
              </w:tcPr>
            </w:tcPrChange>
          </w:tcPr>
          <w:p w14:paraId="7FF73F6C" w14:textId="3A586412" w:rsidR="00DD53C4" w:rsidRDefault="00DD53C4" w:rsidP="00804993">
            <w:pPr>
              <w:cnfStyle w:val="100000000000" w:firstRow="1" w:lastRow="0" w:firstColumn="0" w:lastColumn="0" w:oddVBand="0" w:evenVBand="0" w:oddHBand="0" w:evenHBand="0" w:firstRowFirstColumn="0" w:firstRowLastColumn="0" w:lastRowFirstColumn="0" w:lastRowLastColumn="0"/>
              <w:rPr>
                <w:ins w:id="363" w:author="MARRAHY ARENAS, SERGI" w:date="2024-05-16T11:29:00Z" w16du:dateUtc="2024-05-16T09:29:00Z"/>
              </w:rPr>
            </w:pPr>
            <w:ins w:id="364" w:author="MARRAHY ARENAS, SERGI" w:date="2024-05-16T11:29:00Z" w16du:dateUtc="2024-05-16T09:29:00Z">
              <w:r>
                <w:t>Descripción</w:t>
              </w:r>
            </w:ins>
          </w:p>
        </w:tc>
        <w:tc>
          <w:tcPr>
            <w:tcW w:w="1841" w:type="dxa"/>
            <w:tcBorders>
              <w:top w:val="single" w:sz="4" w:space="0" w:color="auto"/>
              <w:left w:val="single" w:sz="4" w:space="0" w:color="auto"/>
              <w:bottom w:val="single" w:sz="4" w:space="0" w:color="auto"/>
            </w:tcBorders>
            <w:tcPrChange w:id="365" w:author="MARRAHY ARENAS, SERGI" w:date="2024-05-16T11:31:00Z" w16du:dateUtc="2024-05-16T09:31:00Z">
              <w:tcPr>
                <w:tcW w:w="2266" w:type="dxa"/>
                <w:gridSpan w:val="4"/>
                <w:tcBorders>
                  <w:top w:val="single" w:sz="4" w:space="0" w:color="auto"/>
                  <w:left w:val="single" w:sz="4" w:space="0" w:color="auto"/>
                  <w:bottom w:val="single" w:sz="4" w:space="0" w:color="auto"/>
                </w:tcBorders>
              </w:tcPr>
            </w:tcPrChange>
          </w:tcPr>
          <w:p w14:paraId="4B48FFEE" w14:textId="41ACCEC2" w:rsidR="00DD53C4" w:rsidRDefault="00DD53C4" w:rsidP="00804993">
            <w:pPr>
              <w:cnfStyle w:val="100000000000" w:firstRow="1" w:lastRow="0" w:firstColumn="0" w:lastColumn="0" w:oddVBand="0" w:evenVBand="0" w:oddHBand="0" w:evenHBand="0" w:firstRowFirstColumn="0" w:firstRowLastColumn="0" w:lastRowFirstColumn="0" w:lastRowLastColumn="0"/>
              <w:rPr>
                <w:ins w:id="366" w:author="MARRAHY ARENAS, SERGI" w:date="2024-05-16T11:29:00Z" w16du:dateUtc="2024-05-16T09:29:00Z"/>
              </w:rPr>
            </w:pPr>
            <w:ins w:id="367" w:author="MARRAHY ARENAS, SERGI" w:date="2024-05-16T11:29:00Z" w16du:dateUtc="2024-05-16T09:29:00Z">
              <w:r>
                <w:t>Prioridad</w:t>
              </w:r>
            </w:ins>
          </w:p>
        </w:tc>
      </w:tr>
      <w:tr w:rsidR="00DD53C4" w14:paraId="43C01C2D" w14:textId="77777777" w:rsidTr="00B330BD">
        <w:trPr>
          <w:cnfStyle w:val="000000100000" w:firstRow="0" w:lastRow="0" w:firstColumn="0" w:lastColumn="0" w:oddVBand="0" w:evenVBand="0" w:oddHBand="1" w:evenHBand="0" w:firstRowFirstColumn="0" w:firstRowLastColumn="0" w:lastRowFirstColumn="0" w:lastRowLastColumn="0"/>
          <w:ins w:id="368" w:author="MARRAHY ARENAS, SERGI" w:date="2024-05-16T11:28:00Z"/>
          <w:trPrChange w:id="369" w:author="MARRAHY ARENAS, SERGI" w:date="2024-05-16T11:31:00Z" w16du:dateUtc="2024-05-16T09:31: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bottom w:val="single" w:sz="4" w:space="0" w:color="auto"/>
              <w:right w:val="single" w:sz="4" w:space="0" w:color="auto"/>
            </w:tcBorders>
            <w:tcPrChange w:id="370" w:author="MARRAHY ARENAS, SERGI" w:date="2024-05-16T11:31:00Z" w16du:dateUtc="2024-05-16T09:31:00Z">
              <w:tcPr>
                <w:tcW w:w="1123" w:type="dxa"/>
                <w:tcBorders>
                  <w:top w:val="single" w:sz="4" w:space="0" w:color="auto"/>
                  <w:bottom w:val="single" w:sz="4" w:space="0" w:color="auto"/>
                  <w:right w:val="single" w:sz="4" w:space="0" w:color="auto"/>
                </w:tcBorders>
              </w:tcPr>
            </w:tcPrChange>
          </w:tcPr>
          <w:p w14:paraId="2FDA54E5" w14:textId="112C6FC0" w:rsidR="00DD53C4" w:rsidRDefault="00DD53C4" w:rsidP="00804993">
            <w:pPr>
              <w:cnfStyle w:val="001000100000" w:firstRow="0" w:lastRow="0" w:firstColumn="1" w:lastColumn="0" w:oddVBand="0" w:evenVBand="0" w:oddHBand="1" w:evenHBand="0" w:firstRowFirstColumn="0" w:firstRowLastColumn="0" w:lastRowFirstColumn="0" w:lastRowLastColumn="0"/>
              <w:rPr>
                <w:ins w:id="371" w:author="MARRAHY ARENAS, SERGI" w:date="2024-05-16T11:28:00Z" w16du:dateUtc="2024-05-16T09:28:00Z"/>
              </w:rPr>
            </w:pPr>
            <w:ins w:id="372" w:author="MARRAHY ARENAS, SERGI" w:date="2024-05-16T11:28:00Z" w16du:dateUtc="2024-05-16T09:28:00Z">
              <w:r>
                <w:t>RNF1</w:t>
              </w:r>
            </w:ins>
          </w:p>
        </w:tc>
        <w:tc>
          <w:tcPr>
            <w:tcW w:w="2578" w:type="dxa"/>
            <w:tcBorders>
              <w:top w:val="single" w:sz="4" w:space="0" w:color="auto"/>
              <w:left w:val="single" w:sz="4" w:space="0" w:color="auto"/>
              <w:bottom w:val="single" w:sz="4" w:space="0" w:color="auto"/>
              <w:right w:val="single" w:sz="4" w:space="0" w:color="auto"/>
            </w:tcBorders>
            <w:tcPrChange w:id="373" w:author="MARRAHY ARENAS, SERGI" w:date="2024-05-16T11:31:00Z" w16du:dateUtc="2024-05-16T09:31:00Z">
              <w:tcPr>
                <w:tcW w:w="3477" w:type="dxa"/>
                <w:gridSpan w:val="5"/>
                <w:tcBorders>
                  <w:top w:val="single" w:sz="4" w:space="0" w:color="auto"/>
                  <w:left w:val="single" w:sz="4" w:space="0" w:color="auto"/>
                  <w:bottom w:val="single" w:sz="4" w:space="0" w:color="auto"/>
                  <w:right w:val="single" w:sz="4" w:space="0" w:color="auto"/>
                </w:tcBorders>
              </w:tcPr>
            </w:tcPrChange>
          </w:tcPr>
          <w:p w14:paraId="65F79F4B" w14:textId="33614F46" w:rsidR="00DD53C4" w:rsidRDefault="00DD53C4" w:rsidP="00DD53C4">
            <w:pPr>
              <w:cnfStyle w:val="000000100000" w:firstRow="0" w:lastRow="0" w:firstColumn="0" w:lastColumn="0" w:oddVBand="0" w:evenVBand="0" w:oddHBand="1" w:evenHBand="0" w:firstRowFirstColumn="0" w:firstRowLastColumn="0" w:lastRowFirstColumn="0" w:lastRowLastColumn="0"/>
              <w:rPr>
                <w:ins w:id="374" w:author="MARRAHY ARENAS, SERGI" w:date="2024-05-16T11:28:00Z" w16du:dateUtc="2024-05-16T09:28:00Z"/>
              </w:rPr>
            </w:pPr>
            <w:ins w:id="375" w:author="MARRAHY ARENAS, SERGI" w:date="2024-05-16T11:30:00Z" w16du:dateUtc="2024-05-16T09:30:00Z">
              <w:r>
                <w:t>Exigencias software</w:t>
              </w:r>
            </w:ins>
          </w:p>
        </w:tc>
        <w:tc>
          <w:tcPr>
            <w:tcW w:w="3922" w:type="dxa"/>
            <w:tcBorders>
              <w:top w:val="single" w:sz="4" w:space="0" w:color="auto"/>
              <w:left w:val="single" w:sz="4" w:space="0" w:color="auto"/>
              <w:bottom w:val="single" w:sz="4" w:space="0" w:color="auto"/>
              <w:right w:val="single" w:sz="4" w:space="0" w:color="auto"/>
            </w:tcBorders>
            <w:tcPrChange w:id="376" w:author="MARRAHY ARENAS, SERGI" w:date="2024-05-16T11:31:00Z" w16du:dateUtc="2024-05-16T09:31:00Z">
              <w:tcPr>
                <w:tcW w:w="2630" w:type="dxa"/>
                <w:gridSpan w:val="2"/>
                <w:tcBorders>
                  <w:top w:val="single" w:sz="4" w:space="0" w:color="auto"/>
                  <w:left w:val="single" w:sz="4" w:space="0" w:color="auto"/>
                  <w:bottom w:val="single" w:sz="4" w:space="0" w:color="auto"/>
                  <w:right w:val="single" w:sz="4" w:space="0" w:color="auto"/>
                </w:tcBorders>
              </w:tcPr>
            </w:tcPrChange>
          </w:tcPr>
          <w:p w14:paraId="67A6F2BC" w14:textId="521812C2" w:rsidR="00DD53C4" w:rsidRDefault="00ED467B" w:rsidP="00804993">
            <w:pPr>
              <w:cnfStyle w:val="000000100000" w:firstRow="0" w:lastRow="0" w:firstColumn="0" w:lastColumn="0" w:oddVBand="0" w:evenVBand="0" w:oddHBand="1" w:evenHBand="0" w:firstRowFirstColumn="0" w:firstRowLastColumn="0" w:lastRowFirstColumn="0" w:lastRowLastColumn="0"/>
              <w:rPr>
                <w:ins w:id="377" w:author="MARRAHY ARENAS, SERGI" w:date="2024-05-16T11:28:00Z" w16du:dateUtc="2024-05-16T09:28:00Z"/>
              </w:rPr>
            </w:pPr>
            <w:ins w:id="378" w:author="MARRAHY ARENAS, SERGI" w:date="2024-05-16T11:30:00Z" w16du:dateUtc="2024-05-16T09:30:00Z">
              <w:r>
                <w:t>Se requiere un sistema operativo Android</w:t>
              </w:r>
            </w:ins>
            <w:ins w:id="379" w:author="MARRAHY ARENAS, SERGI" w:date="2024-05-16T11:31:00Z" w16du:dateUtc="2024-05-16T09:31:00Z">
              <w:r>
                <w:t xml:space="preserve"> con una versión 7.0 (Nougat) o superior para hacer uso de la aplicación.</w:t>
              </w:r>
            </w:ins>
            <w:ins w:id="380" w:author="MARRAHY ARENAS, SERGI" w:date="2024-05-16T11:32:00Z" w16du:dateUtc="2024-05-16T09:32:00Z">
              <w:r w:rsidR="00B330BD">
                <w:t xml:space="preserve"> La aplicación está disponible en varios idiomas.</w:t>
              </w:r>
            </w:ins>
          </w:p>
        </w:tc>
        <w:tc>
          <w:tcPr>
            <w:tcW w:w="0" w:type="dxa"/>
            <w:tcBorders>
              <w:top w:val="single" w:sz="4" w:space="0" w:color="auto"/>
              <w:left w:val="single" w:sz="4" w:space="0" w:color="auto"/>
              <w:bottom w:val="single" w:sz="4" w:space="0" w:color="auto"/>
            </w:tcBorders>
            <w:tcPrChange w:id="381" w:author="MARRAHY ARENAS, SERGI" w:date="2024-05-16T11:31:00Z" w16du:dateUtc="2024-05-16T09:31:00Z">
              <w:tcPr>
                <w:tcW w:w="1841" w:type="dxa"/>
                <w:gridSpan w:val="4"/>
                <w:tcBorders>
                  <w:top w:val="single" w:sz="4" w:space="0" w:color="auto"/>
                  <w:left w:val="single" w:sz="4" w:space="0" w:color="auto"/>
                  <w:bottom w:val="single" w:sz="4" w:space="0" w:color="auto"/>
                </w:tcBorders>
              </w:tcPr>
            </w:tcPrChange>
          </w:tcPr>
          <w:p w14:paraId="0ABB051F" w14:textId="4FA92165" w:rsidR="00DD53C4" w:rsidRDefault="00B330BD" w:rsidP="00804993">
            <w:pPr>
              <w:cnfStyle w:val="000000100000" w:firstRow="0" w:lastRow="0" w:firstColumn="0" w:lastColumn="0" w:oddVBand="0" w:evenVBand="0" w:oddHBand="1" w:evenHBand="0" w:firstRowFirstColumn="0" w:firstRowLastColumn="0" w:lastRowFirstColumn="0" w:lastRowLastColumn="0"/>
              <w:rPr>
                <w:ins w:id="382" w:author="MARRAHY ARENAS, SERGI" w:date="2024-05-16T11:28:00Z" w16du:dateUtc="2024-05-16T09:28:00Z"/>
              </w:rPr>
            </w:pPr>
            <w:ins w:id="383" w:author="MARRAHY ARENAS, SERGI" w:date="2024-05-16T11:31:00Z" w16du:dateUtc="2024-05-16T09:31:00Z">
              <w:r>
                <w:t>Alta</w:t>
              </w:r>
            </w:ins>
          </w:p>
        </w:tc>
      </w:tr>
      <w:tr w:rsidR="00B330BD" w14:paraId="601216E9" w14:textId="77777777" w:rsidTr="00B330BD">
        <w:tblPrEx>
          <w:tblPrExChange w:id="384" w:author="MARRAHY ARENAS, SERGI" w:date="2024-05-16T11:31:00Z" w16du:dateUtc="2024-05-16T09:31:00Z">
            <w:tblPrEx>
              <w:tblW w:w="9307" w:type="dxa"/>
            </w:tblPrEx>
          </w:tblPrExChange>
        </w:tblPrEx>
        <w:trPr>
          <w:ins w:id="385" w:author="MARRAHY ARENAS, SERGI" w:date="2024-05-16T11:28:00Z"/>
          <w:trPrChange w:id="386" w:author="MARRAHY ARENAS, SERGI" w:date="2024-05-16T11:31:00Z" w16du:dateUtc="2024-05-16T09:31: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tcBorders>
            <w:tcPrChange w:id="387" w:author="MARRAHY ARENAS, SERGI" w:date="2024-05-16T11:31:00Z" w16du:dateUtc="2024-05-16T09:31:00Z">
              <w:tcPr>
                <w:tcW w:w="1123" w:type="dxa"/>
                <w:tcBorders>
                  <w:top w:val="single" w:sz="4" w:space="0" w:color="auto"/>
                </w:tcBorders>
              </w:tcPr>
            </w:tcPrChange>
          </w:tcPr>
          <w:p w14:paraId="3C05C0BE" w14:textId="68D84B36" w:rsidR="00DD53C4" w:rsidRDefault="00DD53C4" w:rsidP="00804993">
            <w:pPr>
              <w:rPr>
                <w:ins w:id="388" w:author="MARRAHY ARENAS, SERGI" w:date="2024-05-16T11:28:00Z" w16du:dateUtc="2024-05-16T09:28:00Z"/>
              </w:rPr>
            </w:pPr>
            <w:ins w:id="389" w:author="MARRAHY ARENAS, SERGI" w:date="2024-05-16T11:28:00Z" w16du:dateUtc="2024-05-16T09:28:00Z">
              <w:r>
                <w:t>RNF2</w:t>
              </w:r>
            </w:ins>
          </w:p>
        </w:tc>
        <w:tc>
          <w:tcPr>
            <w:tcW w:w="2578" w:type="dxa"/>
            <w:tcBorders>
              <w:top w:val="single" w:sz="4" w:space="0" w:color="auto"/>
            </w:tcBorders>
            <w:tcPrChange w:id="390" w:author="MARRAHY ARENAS, SERGI" w:date="2024-05-16T11:31:00Z" w16du:dateUtc="2024-05-16T09:31:00Z">
              <w:tcPr>
                <w:tcW w:w="2421" w:type="dxa"/>
                <w:gridSpan w:val="2"/>
                <w:tcBorders>
                  <w:top w:val="single" w:sz="4" w:space="0" w:color="auto"/>
                </w:tcBorders>
              </w:tcPr>
            </w:tcPrChange>
          </w:tcPr>
          <w:p w14:paraId="43BFFD0F" w14:textId="4A7F8E7A" w:rsidR="00DD53C4" w:rsidRDefault="00B330BD" w:rsidP="00804993">
            <w:pPr>
              <w:cnfStyle w:val="000000000000" w:firstRow="0" w:lastRow="0" w:firstColumn="0" w:lastColumn="0" w:oddVBand="0" w:evenVBand="0" w:oddHBand="0" w:evenHBand="0" w:firstRowFirstColumn="0" w:firstRowLastColumn="0" w:lastRowFirstColumn="0" w:lastRowLastColumn="0"/>
              <w:rPr>
                <w:ins w:id="391" w:author="MARRAHY ARENAS, SERGI" w:date="2024-05-16T11:28:00Z" w16du:dateUtc="2024-05-16T09:28:00Z"/>
              </w:rPr>
            </w:pPr>
            <w:ins w:id="392" w:author="MARRAHY ARENAS, SERGI" w:date="2024-05-16T11:31:00Z" w16du:dateUtc="2024-05-16T09:31:00Z">
              <w:r>
                <w:t>Exigencias hardware</w:t>
              </w:r>
            </w:ins>
          </w:p>
        </w:tc>
        <w:tc>
          <w:tcPr>
            <w:tcW w:w="0" w:type="dxa"/>
            <w:tcBorders>
              <w:top w:val="single" w:sz="4" w:space="0" w:color="auto"/>
            </w:tcBorders>
            <w:tcPrChange w:id="393" w:author="MARRAHY ARENAS, SERGI" w:date="2024-05-16T11:31:00Z" w16du:dateUtc="2024-05-16T09:31:00Z">
              <w:tcPr>
                <w:tcW w:w="3922" w:type="dxa"/>
                <w:gridSpan w:val="6"/>
                <w:tcBorders>
                  <w:top w:val="single" w:sz="4" w:space="0" w:color="auto"/>
                </w:tcBorders>
              </w:tcPr>
            </w:tcPrChange>
          </w:tcPr>
          <w:p w14:paraId="375BFF97" w14:textId="1619B1FA" w:rsidR="00DD53C4" w:rsidRDefault="003530D6" w:rsidP="00804993">
            <w:pPr>
              <w:cnfStyle w:val="000000000000" w:firstRow="0" w:lastRow="0" w:firstColumn="0" w:lastColumn="0" w:oddVBand="0" w:evenVBand="0" w:oddHBand="0" w:evenHBand="0" w:firstRowFirstColumn="0" w:firstRowLastColumn="0" w:lastRowFirstColumn="0" w:lastRowLastColumn="0"/>
              <w:rPr>
                <w:ins w:id="394" w:author="MARRAHY ARENAS, SERGI" w:date="2024-05-16T11:28:00Z" w16du:dateUtc="2024-05-16T09:28:00Z"/>
              </w:rPr>
            </w:pPr>
            <w:ins w:id="395" w:author="MARRAHY ARENAS, SERGI" w:date="2024-05-16T11:32:00Z" w16du:dateUtc="2024-05-16T09:32:00Z">
              <w:r>
                <w:t>Como requisitos mínimos el dispositivo móvil debe tener al menos 4Gb</w:t>
              </w:r>
            </w:ins>
            <w:ins w:id="396" w:author="MARRAHY ARENAS, SERGI" w:date="2024-05-16T11:33:00Z" w16du:dateUtc="2024-05-16T09:33:00Z">
              <w:r>
                <w:t xml:space="preserve"> de RAM y un procesador de doble núcleo, además </w:t>
              </w:r>
              <w:r w:rsidR="009D1F62">
                <w:t>se requiere como mínimo 500Mb de almacenamiento para descargar la aplicación.</w:t>
              </w:r>
            </w:ins>
          </w:p>
        </w:tc>
        <w:tc>
          <w:tcPr>
            <w:tcW w:w="0" w:type="dxa"/>
            <w:tcBorders>
              <w:top w:val="single" w:sz="4" w:space="0" w:color="auto"/>
            </w:tcBorders>
            <w:tcPrChange w:id="397" w:author="MARRAHY ARENAS, SERGI" w:date="2024-05-16T11:31:00Z" w16du:dateUtc="2024-05-16T09:31:00Z">
              <w:tcPr>
                <w:tcW w:w="1841" w:type="dxa"/>
                <w:gridSpan w:val="4"/>
                <w:tcBorders>
                  <w:top w:val="single" w:sz="4" w:space="0" w:color="auto"/>
                </w:tcBorders>
              </w:tcPr>
            </w:tcPrChange>
          </w:tcPr>
          <w:p w14:paraId="5F692735" w14:textId="0A72AD9B" w:rsidR="00DD53C4" w:rsidRDefault="003530D6" w:rsidP="00804993">
            <w:pPr>
              <w:cnfStyle w:val="000000000000" w:firstRow="0" w:lastRow="0" w:firstColumn="0" w:lastColumn="0" w:oddVBand="0" w:evenVBand="0" w:oddHBand="0" w:evenHBand="0" w:firstRowFirstColumn="0" w:firstRowLastColumn="0" w:lastRowFirstColumn="0" w:lastRowLastColumn="0"/>
              <w:rPr>
                <w:ins w:id="398" w:author="MARRAHY ARENAS, SERGI" w:date="2024-05-16T11:28:00Z" w16du:dateUtc="2024-05-16T09:28:00Z"/>
              </w:rPr>
            </w:pPr>
            <w:ins w:id="399" w:author="MARRAHY ARENAS, SERGI" w:date="2024-05-16T11:33:00Z" w16du:dateUtc="2024-05-16T09:33:00Z">
              <w:r>
                <w:t>Alta</w:t>
              </w:r>
            </w:ins>
          </w:p>
        </w:tc>
      </w:tr>
      <w:tr w:rsidR="00B330BD" w14:paraId="40715AD3" w14:textId="77777777" w:rsidTr="00B330BD">
        <w:trPr>
          <w:cnfStyle w:val="000000100000" w:firstRow="0" w:lastRow="0" w:firstColumn="0" w:lastColumn="0" w:oddVBand="0" w:evenVBand="0" w:oddHBand="1" w:evenHBand="0" w:firstRowFirstColumn="0" w:firstRowLastColumn="0" w:lastRowFirstColumn="0" w:lastRowLastColumn="0"/>
          <w:ins w:id="400" w:author="MARRAHY ARENAS, SERGI" w:date="2024-05-16T11:28:00Z"/>
        </w:trPr>
        <w:tc>
          <w:tcPr>
            <w:cnfStyle w:val="001000000000" w:firstRow="0" w:lastRow="0" w:firstColumn="1" w:lastColumn="0" w:oddVBand="0" w:evenVBand="0" w:oddHBand="0" w:evenHBand="0" w:firstRowFirstColumn="0" w:firstRowLastColumn="0" w:lastRowFirstColumn="0" w:lastRowLastColumn="0"/>
            <w:tcW w:w="1123" w:type="dxa"/>
          </w:tcPr>
          <w:p w14:paraId="3105CFBF" w14:textId="53AD44C7" w:rsidR="00DD53C4" w:rsidRDefault="00DD53C4" w:rsidP="00804993">
            <w:pPr>
              <w:rPr>
                <w:ins w:id="401" w:author="MARRAHY ARENAS, SERGI" w:date="2024-05-16T11:28:00Z" w16du:dateUtc="2024-05-16T09:28:00Z"/>
              </w:rPr>
            </w:pPr>
            <w:ins w:id="402" w:author="MARRAHY ARENAS, SERGI" w:date="2024-05-16T11:28:00Z" w16du:dateUtc="2024-05-16T09:28:00Z">
              <w:r>
                <w:t>RNF3</w:t>
              </w:r>
            </w:ins>
          </w:p>
        </w:tc>
        <w:tc>
          <w:tcPr>
            <w:tcW w:w="2578" w:type="dxa"/>
          </w:tcPr>
          <w:p w14:paraId="46FFA9D4" w14:textId="0D9E12F6" w:rsidR="00DD53C4" w:rsidRDefault="009D1F62" w:rsidP="00804993">
            <w:pPr>
              <w:cnfStyle w:val="000000100000" w:firstRow="0" w:lastRow="0" w:firstColumn="0" w:lastColumn="0" w:oddVBand="0" w:evenVBand="0" w:oddHBand="1" w:evenHBand="0" w:firstRowFirstColumn="0" w:firstRowLastColumn="0" w:lastRowFirstColumn="0" w:lastRowLastColumn="0"/>
              <w:rPr>
                <w:ins w:id="403" w:author="MARRAHY ARENAS, SERGI" w:date="2024-05-16T11:28:00Z" w16du:dateUtc="2024-05-16T09:28:00Z"/>
              </w:rPr>
            </w:pPr>
            <w:ins w:id="404" w:author="MARRAHY ARENAS, SERGI" w:date="2024-05-16T11:33:00Z" w16du:dateUtc="2024-05-16T09:33:00Z">
              <w:r>
                <w:t>Animaciones</w:t>
              </w:r>
            </w:ins>
          </w:p>
        </w:tc>
        <w:tc>
          <w:tcPr>
            <w:tcW w:w="3922" w:type="dxa"/>
          </w:tcPr>
          <w:p w14:paraId="592302E1" w14:textId="4ACCD7DB" w:rsidR="00DD53C4" w:rsidRDefault="009D1F62" w:rsidP="00804993">
            <w:pPr>
              <w:cnfStyle w:val="000000100000" w:firstRow="0" w:lastRow="0" w:firstColumn="0" w:lastColumn="0" w:oddVBand="0" w:evenVBand="0" w:oddHBand="1" w:evenHBand="0" w:firstRowFirstColumn="0" w:firstRowLastColumn="0" w:lastRowFirstColumn="0" w:lastRowLastColumn="0"/>
              <w:rPr>
                <w:ins w:id="405" w:author="MARRAHY ARENAS, SERGI" w:date="2024-05-16T11:28:00Z" w16du:dateUtc="2024-05-16T09:28:00Z"/>
              </w:rPr>
            </w:pPr>
            <w:ins w:id="406" w:author="MARRAHY ARENAS, SERGI" w:date="2024-05-16T11:33:00Z" w16du:dateUtc="2024-05-16T09:33:00Z">
              <w:r>
                <w:t xml:space="preserve">La aplicación </w:t>
              </w:r>
            </w:ins>
            <w:ins w:id="407" w:author="MARRAHY ARENAS, SERGI" w:date="2024-05-16T11:34:00Z" w16du:dateUtc="2024-05-16T09:34:00Z">
              <w:r>
                <w:t xml:space="preserve">está dotada de animaciones para la </w:t>
              </w:r>
              <w:r w:rsidR="005F56A2">
                <w:t>mejora visual de la aplicación.</w:t>
              </w:r>
            </w:ins>
          </w:p>
        </w:tc>
        <w:tc>
          <w:tcPr>
            <w:tcW w:w="1841" w:type="dxa"/>
          </w:tcPr>
          <w:p w14:paraId="2F325BEA" w14:textId="3E11FC14" w:rsidR="00DD53C4" w:rsidRDefault="005F56A2" w:rsidP="00804993">
            <w:pPr>
              <w:cnfStyle w:val="000000100000" w:firstRow="0" w:lastRow="0" w:firstColumn="0" w:lastColumn="0" w:oddVBand="0" w:evenVBand="0" w:oddHBand="1" w:evenHBand="0" w:firstRowFirstColumn="0" w:firstRowLastColumn="0" w:lastRowFirstColumn="0" w:lastRowLastColumn="0"/>
              <w:rPr>
                <w:ins w:id="408" w:author="MARRAHY ARENAS, SERGI" w:date="2024-05-16T11:28:00Z" w16du:dateUtc="2024-05-16T09:28:00Z"/>
              </w:rPr>
            </w:pPr>
            <w:ins w:id="409" w:author="MARRAHY ARENAS, SERGI" w:date="2024-05-16T11:34:00Z" w16du:dateUtc="2024-05-16T09:34:00Z">
              <w:r>
                <w:t>Baja</w:t>
              </w:r>
            </w:ins>
          </w:p>
        </w:tc>
      </w:tr>
      <w:tr w:rsidR="00B330BD" w14:paraId="616A1898" w14:textId="77777777" w:rsidTr="00B330BD">
        <w:tblPrEx>
          <w:tblPrExChange w:id="410" w:author="MARRAHY ARENAS, SERGI" w:date="2024-05-16T11:31:00Z" w16du:dateUtc="2024-05-16T09:31:00Z">
            <w:tblPrEx>
              <w:tblW w:w="9307" w:type="dxa"/>
            </w:tblPrEx>
          </w:tblPrExChange>
        </w:tblPrEx>
        <w:trPr>
          <w:ins w:id="411" w:author="MARRAHY ARENAS, SERGI" w:date="2024-05-16T11:28:00Z"/>
          <w:trPrChange w:id="412" w:author="MARRAHY ARENAS, SERGI" w:date="2024-05-16T11:31:00Z" w16du:dateUtc="2024-05-16T09:31: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413" w:author="MARRAHY ARENAS, SERGI" w:date="2024-05-16T11:31:00Z" w16du:dateUtc="2024-05-16T09:31:00Z">
              <w:tcPr>
                <w:tcW w:w="1123" w:type="dxa"/>
              </w:tcPr>
            </w:tcPrChange>
          </w:tcPr>
          <w:p w14:paraId="3580543E" w14:textId="7C6F7613" w:rsidR="00DD53C4" w:rsidRDefault="00DD53C4" w:rsidP="00804993">
            <w:pPr>
              <w:rPr>
                <w:ins w:id="414" w:author="MARRAHY ARENAS, SERGI" w:date="2024-05-16T11:28:00Z" w16du:dateUtc="2024-05-16T09:28:00Z"/>
              </w:rPr>
            </w:pPr>
            <w:ins w:id="415" w:author="MARRAHY ARENAS, SERGI" w:date="2024-05-16T11:28:00Z" w16du:dateUtc="2024-05-16T09:28:00Z">
              <w:r>
                <w:lastRenderedPageBreak/>
                <w:t>RNF4</w:t>
              </w:r>
            </w:ins>
          </w:p>
        </w:tc>
        <w:tc>
          <w:tcPr>
            <w:tcW w:w="2578" w:type="dxa"/>
            <w:tcPrChange w:id="416" w:author="MARRAHY ARENAS, SERGI" w:date="2024-05-16T11:31:00Z" w16du:dateUtc="2024-05-16T09:31:00Z">
              <w:tcPr>
                <w:tcW w:w="2421" w:type="dxa"/>
                <w:gridSpan w:val="2"/>
              </w:tcPr>
            </w:tcPrChange>
          </w:tcPr>
          <w:p w14:paraId="172CA1B2" w14:textId="42EE31BD" w:rsidR="00DD53C4" w:rsidRDefault="0071118D" w:rsidP="00804993">
            <w:pPr>
              <w:cnfStyle w:val="000000000000" w:firstRow="0" w:lastRow="0" w:firstColumn="0" w:lastColumn="0" w:oddVBand="0" w:evenVBand="0" w:oddHBand="0" w:evenHBand="0" w:firstRowFirstColumn="0" w:firstRowLastColumn="0" w:lastRowFirstColumn="0" w:lastRowLastColumn="0"/>
              <w:rPr>
                <w:ins w:id="417" w:author="MARRAHY ARENAS, SERGI" w:date="2024-05-16T11:28:00Z" w16du:dateUtc="2024-05-16T09:28:00Z"/>
              </w:rPr>
            </w:pPr>
            <w:ins w:id="418" w:author="MARRAHY ARENAS, SERGI" w:date="2024-05-16T11:34:00Z" w16du:dateUtc="2024-05-16T09:34:00Z">
              <w:r>
                <w:t>Validación de datos</w:t>
              </w:r>
            </w:ins>
          </w:p>
        </w:tc>
        <w:tc>
          <w:tcPr>
            <w:tcW w:w="0" w:type="dxa"/>
            <w:tcPrChange w:id="419" w:author="MARRAHY ARENAS, SERGI" w:date="2024-05-16T11:31:00Z" w16du:dateUtc="2024-05-16T09:31:00Z">
              <w:tcPr>
                <w:tcW w:w="3922" w:type="dxa"/>
                <w:gridSpan w:val="6"/>
              </w:tcPr>
            </w:tcPrChange>
          </w:tcPr>
          <w:p w14:paraId="2643F4F8" w14:textId="6E34C5AB" w:rsidR="00DD53C4" w:rsidRDefault="00AD5764" w:rsidP="00804993">
            <w:pPr>
              <w:cnfStyle w:val="000000000000" w:firstRow="0" w:lastRow="0" w:firstColumn="0" w:lastColumn="0" w:oddVBand="0" w:evenVBand="0" w:oddHBand="0" w:evenHBand="0" w:firstRowFirstColumn="0" w:firstRowLastColumn="0" w:lastRowFirstColumn="0" w:lastRowLastColumn="0"/>
              <w:rPr>
                <w:ins w:id="420" w:author="MARRAHY ARENAS, SERGI" w:date="2024-05-16T11:28:00Z" w16du:dateUtc="2024-05-16T09:28:00Z"/>
              </w:rPr>
            </w:pPr>
            <w:ins w:id="421" w:author="MARRAHY ARENAS, SERGI" w:date="2024-05-16T11:37:00Z" w16du:dateUtc="2024-05-16T09:37:00Z">
              <w:r>
                <w:t>Mensajes claros y comprensibles en caso de datos inválidos</w:t>
              </w:r>
              <w:r w:rsidR="00B971E7">
                <w:t>.</w:t>
              </w:r>
            </w:ins>
          </w:p>
        </w:tc>
        <w:tc>
          <w:tcPr>
            <w:tcW w:w="0" w:type="dxa"/>
            <w:tcPrChange w:id="422" w:author="MARRAHY ARENAS, SERGI" w:date="2024-05-16T11:31:00Z" w16du:dateUtc="2024-05-16T09:31:00Z">
              <w:tcPr>
                <w:tcW w:w="1841" w:type="dxa"/>
                <w:gridSpan w:val="4"/>
              </w:tcPr>
            </w:tcPrChange>
          </w:tcPr>
          <w:p w14:paraId="181996A1" w14:textId="5EA6CACC" w:rsidR="00DD53C4" w:rsidRDefault="00B971E7" w:rsidP="00804993">
            <w:pPr>
              <w:cnfStyle w:val="000000000000" w:firstRow="0" w:lastRow="0" w:firstColumn="0" w:lastColumn="0" w:oddVBand="0" w:evenVBand="0" w:oddHBand="0" w:evenHBand="0" w:firstRowFirstColumn="0" w:firstRowLastColumn="0" w:lastRowFirstColumn="0" w:lastRowLastColumn="0"/>
              <w:rPr>
                <w:ins w:id="423" w:author="MARRAHY ARENAS, SERGI" w:date="2024-05-16T11:28:00Z" w16du:dateUtc="2024-05-16T09:28:00Z"/>
              </w:rPr>
            </w:pPr>
            <w:ins w:id="424" w:author="MARRAHY ARENAS, SERGI" w:date="2024-05-16T11:37:00Z" w16du:dateUtc="2024-05-16T09:37:00Z">
              <w:r>
                <w:t>Alta</w:t>
              </w:r>
            </w:ins>
          </w:p>
        </w:tc>
      </w:tr>
      <w:tr w:rsidR="00B330BD" w14:paraId="2E46A4A6" w14:textId="77777777" w:rsidTr="00B330BD">
        <w:trPr>
          <w:cnfStyle w:val="000000100000" w:firstRow="0" w:lastRow="0" w:firstColumn="0" w:lastColumn="0" w:oddVBand="0" w:evenVBand="0" w:oddHBand="1" w:evenHBand="0" w:firstRowFirstColumn="0" w:firstRowLastColumn="0" w:lastRowFirstColumn="0" w:lastRowLastColumn="0"/>
          <w:ins w:id="425" w:author="MARRAHY ARENAS, SERGI" w:date="2024-05-16T11:28:00Z"/>
        </w:trPr>
        <w:tc>
          <w:tcPr>
            <w:cnfStyle w:val="001000000000" w:firstRow="0" w:lastRow="0" w:firstColumn="1" w:lastColumn="0" w:oddVBand="0" w:evenVBand="0" w:oddHBand="0" w:evenHBand="0" w:firstRowFirstColumn="0" w:firstRowLastColumn="0" w:lastRowFirstColumn="0" w:lastRowLastColumn="0"/>
            <w:tcW w:w="1123" w:type="dxa"/>
          </w:tcPr>
          <w:p w14:paraId="27BC4DC9" w14:textId="3D401549" w:rsidR="00DD53C4" w:rsidRDefault="00DD53C4" w:rsidP="00804993">
            <w:pPr>
              <w:rPr>
                <w:ins w:id="426" w:author="MARRAHY ARENAS, SERGI" w:date="2024-05-16T11:28:00Z" w16du:dateUtc="2024-05-16T09:28:00Z"/>
              </w:rPr>
            </w:pPr>
            <w:ins w:id="427" w:author="MARRAHY ARENAS, SERGI" w:date="2024-05-16T11:28:00Z" w16du:dateUtc="2024-05-16T09:28:00Z">
              <w:r>
                <w:t>RNF5</w:t>
              </w:r>
            </w:ins>
          </w:p>
        </w:tc>
        <w:tc>
          <w:tcPr>
            <w:tcW w:w="2578" w:type="dxa"/>
          </w:tcPr>
          <w:p w14:paraId="7E00DC6D" w14:textId="19FE2F60" w:rsidR="00DD53C4" w:rsidRDefault="003B614C" w:rsidP="00804993">
            <w:pPr>
              <w:cnfStyle w:val="000000100000" w:firstRow="0" w:lastRow="0" w:firstColumn="0" w:lastColumn="0" w:oddVBand="0" w:evenVBand="0" w:oddHBand="1" w:evenHBand="0" w:firstRowFirstColumn="0" w:firstRowLastColumn="0" w:lastRowFirstColumn="0" w:lastRowLastColumn="0"/>
              <w:rPr>
                <w:ins w:id="428" w:author="MARRAHY ARENAS, SERGI" w:date="2024-05-16T11:28:00Z" w16du:dateUtc="2024-05-16T09:28:00Z"/>
              </w:rPr>
            </w:pPr>
            <w:ins w:id="429" w:author="MARRAHY ARENAS, SERGI" w:date="2024-05-16T11:38:00Z" w16du:dateUtc="2024-05-16T09:38:00Z">
              <w:r>
                <w:t>Seguridad</w:t>
              </w:r>
            </w:ins>
          </w:p>
        </w:tc>
        <w:tc>
          <w:tcPr>
            <w:tcW w:w="3922" w:type="dxa"/>
          </w:tcPr>
          <w:p w14:paraId="02153B96" w14:textId="1902D1F7" w:rsidR="00DD53C4" w:rsidRDefault="003B614C" w:rsidP="00804993">
            <w:pPr>
              <w:cnfStyle w:val="000000100000" w:firstRow="0" w:lastRow="0" w:firstColumn="0" w:lastColumn="0" w:oddVBand="0" w:evenVBand="0" w:oddHBand="1" w:evenHBand="0" w:firstRowFirstColumn="0" w:firstRowLastColumn="0" w:lastRowFirstColumn="0" w:lastRowLastColumn="0"/>
              <w:rPr>
                <w:ins w:id="430" w:author="MARRAHY ARENAS, SERGI" w:date="2024-05-16T11:28:00Z" w16du:dateUtc="2024-05-16T09:28:00Z"/>
              </w:rPr>
            </w:pPr>
            <w:ins w:id="431" w:author="MARRAHY ARENAS, SERGI" w:date="2024-05-16T11:38:00Z" w16du:dateUtc="2024-05-16T09:38:00Z">
              <w:r>
                <w:t>El sistema asegura los datos</w:t>
              </w:r>
              <w:r w:rsidR="006D551C">
                <w:t xml:space="preserve"> del usuario </w:t>
              </w:r>
            </w:ins>
            <w:ins w:id="432" w:author="MARRAHY ARENAS, SERGI" w:date="2024-05-16T11:39:00Z" w16du:dateUtc="2024-05-16T09:39:00Z">
              <w:r w:rsidR="006D551C">
                <w:t>tanto con la librería UUID de Kotlin</w:t>
              </w:r>
            </w:ins>
            <w:ins w:id="433" w:author="MARRAHY ARENAS, SERGI" w:date="2024-05-16T11:40:00Z" w16du:dateUtc="2024-05-16T09:40:00Z">
              <w:r w:rsidR="00660F84">
                <w:t>, la encriptación de datos en la base de datos SQLite implementada con Room</w:t>
              </w:r>
              <w:r w:rsidR="000C02A1">
                <w:t xml:space="preserve"> y con la gestión automática de las credenciales </w:t>
              </w:r>
            </w:ins>
            <w:ins w:id="434" w:author="MARRAHY ARENAS, SERGI" w:date="2024-05-16T11:41:00Z" w16du:dateUtc="2024-05-16T09:41:00Z">
              <w:r w:rsidR="003E5CF0">
                <w:t>de Google con Firebase.</w:t>
              </w:r>
            </w:ins>
          </w:p>
        </w:tc>
        <w:tc>
          <w:tcPr>
            <w:tcW w:w="1841" w:type="dxa"/>
          </w:tcPr>
          <w:p w14:paraId="039B91E2" w14:textId="3DF00448" w:rsidR="00DD53C4" w:rsidRDefault="003E5CF0" w:rsidP="00804993">
            <w:pPr>
              <w:cnfStyle w:val="000000100000" w:firstRow="0" w:lastRow="0" w:firstColumn="0" w:lastColumn="0" w:oddVBand="0" w:evenVBand="0" w:oddHBand="1" w:evenHBand="0" w:firstRowFirstColumn="0" w:firstRowLastColumn="0" w:lastRowFirstColumn="0" w:lastRowLastColumn="0"/>
              <w:rPr>
                <w:ins w:id="435" w:author="MARRAHY ARENAS, SERGI" w:date="2024-05-16T11:28:00Z" w16du:dateUtc="2024-05-16T09:28:00Z"/>
              </w:rPr>
            </w:pPr>
            <w:ins w:id="436" w:author="MARRAHY ARENAS, SERGI" w:date="2024-05-16T11:41:00Z" w16du:dateUtc="2024-05-16T09:41:00Z">
              <w:r>
                <w:t>Alta</w:t>
              </w:r>
            </w:ins>
          </w:p>
        </w:tc>
      </w:tr>
      <w:tr w:rsidR="00B330BD" w14:paraId="3C3D55DB" w14:textId="77777777" w:rsidTr="00B330BD">
        <w:tblPrEx>
          <w:tblPrExChange w:id="437" w:author="MARRAHY ARENAS, SERGI" w:date="2024-05-16T11:31:00Z" w16du:dateUtc="2024-05-16T09:31:00Z">
            <w:tblPrEx>
              <w:tblW w:w="9307" w:type="dxa"/>
            </w:tblPrEx>
          </w:tblPrExChange>
        </w:tblPrEx>
        <w:trPr>
          <w:ins w:id="438" w:author="MARRAHY ARENAS, SERGI" w:date="2024-05-16T11:28:00Z"/>
          <w:trPrChange w:id="439" w:author="MARRAHY ARENAS, SERGI" w:date="2024-05-16T11:31:00Z" w16du:dateUtc="2024-05-16T09:31: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440" w:author="MARRAHY ARENAS, SERGI" w:date="2024-05-16T11:31:00Z" w16du:dateUtc="2024-05-16T09:31:00Z">
              <w:tcPr>
                <w:tcW w:w="1123" w:type="dxa"/>
              </w:tcPr>
            </w:tcPrChange>
          </w:tcPr>
          <w:p w14:paraId="4238C2C5" w14:textId="07BE0F1C" w:rsidR="00DD53C4" w:rsidRDefault="00DD53C4" w:rsidP="00804993">
            <w:pPr>
              <w:rPr>
                <w:ins w:id="441" w:author="MARRAHY ARENAS, SERGI" w:date="2024-05-16T11:28:00Z" w16du:dateUtc="2024-05-16T09:28:00Z"/>
              </w:rPr>
            </w:pPr>
            <w:ins w:id="442" w:author="MARRAHY ARENAS, SERGI" w:date="2024-05-16T11:29:00Z" w16du:dateUtc="2024-05-16T09:29:00Z">
              <w:r>
                <w:t>RNF6</w:t>
              </w:r>
            </w:ins>
          </w:p>
        </w:tc>
        <w:tc>
          <w:tcPr>
            <w:tcW w:w="2578" w:type="dxa"/>
            <w:tcPrChange w:id="443" w:author="MARRAHY ARENAS, SERGI" w:date="2024-05-16T11:31:00Z" w16du:dateUtc="2024-05-16T09:31:00Z">
              <w:tcPr>
                <w:tcW w:w="2421" w:type="dxa"/>
                <w:gridSpan w:val="2"/>
              </w:tcPr>
            </w:tcPrChange>
          </w:tcPr>
          <w:p w14:paraId="1694CAC1" w14:textId="6ADC7D73" w:rsidR="00DD53C4" w:rsidRDefault="003E5CF0" w:rsidP="00804993">
            <w:pPr>
              <w:cnfStyle w:val="000000000000" w:firstRow="0" w:lastRow="0" w:firstColumn="0" w:lastColumn="0" w:oddVBand="0" w:evenVBand="0" w:oddHBand="0" w:evenHBand="0" w:firstRowFirstColumn="0" w:firstRowLastColumn="0" w:lastRowFirstColumn="0" w:lastRowLastColumn="0"/>
              <w:rPr>
                <w:ins w:id="444" w:author="MARRAHY ARENAS, SERGI" w:date="2024-05-16T11:28:00Z" w16du:dateUtc="2024-05-16T09:28:00Z"/>
              </w:rPr>
            </w:pPr>
            <w:ins w:id="445" w:author="MARRAHY ARENAS, SERGI" w:date="2024-05-16T11:41:00Z" w16du:dateUtc="2024-05-16T09:41:00Z">
              <w:r>
                <w:t>Compatibilidad</w:t>
              </w:r>
            </w:ins>
          </w:p>
        </w:tc>
        <w:tc>
          <w:tcPr>
            <w:tcW w:w="0" w:type="dxa"/>
            <w:tcPrChange w:id="446" w:author="MARRAHY ARENAS, SERGI" w:date="2024-05-16T11:31:00Z" w16du:dateUtc="2024-05-16T09:31:00Z">
              <w:tcPr>
                <w:tcW w:w="3922" w:type="dxa"/>
                <w:gridSpan w:val="6"/>
              </w:tcPr>
            </w:tcPrChange>
          </w:tcPr>
          <w:p w14:paraId="653300C3" w14:textId="5DFA864A" w:rsidR="00DD53C4" w:rsidRDefault="00143A19" w:rsidP="00804993">
            <w:pPr>
              <w:cnfStyle w:val="000000000000" w:firstRow="0" w:lastRow="0" w:firstColumn="0" w:lastColumn="0" w:oddVBand="0" w:evenVBand="0" w:oddHBand="0" w:evenHBand="0" w:firstRowFirstColumn="0" w:firstRowLastColumn="0" w:lastRowFirstColumn="0" w:lastRowLastColumn="0"/>
              <w:rPr>
                <w:ins w:id="447" w:author="MARRAHY ARENAS, SERGI" w:date="2024-05-16T11:28:00Z" w16du:dateUtc="2024-05-16T09:28:00Z"/>
              </w:rPr>
            </w:pPr>
            <w:ins w:id="448" w:author="MARRAHY ARENAS, SERGI" w:date="2024-05-16T11:41:00Z" w16du:dateUtc="2024-05-16T09:41:00Z">
              <w:r>
                <w:t>Asegura la compatibilidad con muchas versiones de Android y ga</w:t>
              </w:r>
            </w:ins>
            <w:ins w:id="449" w:author="MARRAHY ARENAS, SERGI" w:date="2024-05-16T11:42:00Z" w16du:dateUtc="2024-05-16T09:42:00Z">
              <w:r>
                <w:t>rantiza el correcto funcionamiento</w:t>
              </w:r>
              <w:r w:rsidR="002E4D7A">
                <w:t xml:space="preserve"> en diferentes pantallas y resoluciones.</w:t>
              </w:r>
            </w:ins>
          </w:p>
        </w:tc>
        <w:tc>
          <w:tcPr>
            <w:tcW w:w="0" w:type="dxa"/>
            <w:tcPrChange w:id="450" w:author="MARRAHY ARENAS, SERGI" w:date="2024-05-16T11:31:00Z" w16du:dateUtc="2024-05-16T09:31:00Z">
              <w:tcPr>
                <w:tcW w:w="1841" w:type="dxa"/>
                <w:gridSpan w:val="4"/>
              </w:tcPr>
            </w:tcPrChange>
          </w:tcPr>
          <w:p w14:paraId="70B130F2" w14:textId="413D604F" w:rsidR="00DD53C4" w:rsidRDefault="002E4D7A" w:rsidP="00804993">
            <w:pPr>
              <w:cnfStyle w:val="000000000000" w:firstRow="0" w:lastRow="0" w:firstColumn="0" w:lastColumn="0" w:oddVBand="0" w:evenVBand="0" w:oddHBand="0" w:evenHBand="0" w:firstRowFirstColumn="0" w:firstRowLastColumn="0" w:lastRowFirstColumn="0" w:lastRowLastColumn="0"/>
              <w:rPr>
                <w:ins w:id="451" w:author="MARRAHY ARENAS, SERGI" w:date="2024-05-16T11:28:00Z" w16du:dateUtc="2024-05-16T09:28:00Z"/>
              </w:rPr>
            </w:pPr>
            <w:ins w:id="452" w:author="MARRAHY ARENAS, SERGI" w:date="2024-05-16T11:42:00Z" w16du:dateUtc="2024-05-16T09:42:00Z">
              <w:r>
                <w:t>Media</w:t>
              </w:r>
            </w:ins>
          </w:p>
        </w:tc>
      </w:tr>
      <w:tr w:rsidR="00B330BD" w14:paraId="58BC570E" w14:textId="77777777" w:rsidTr="00B330BD">
        <w:trPr>
          <w:cnfStyle w:val="000000100000" w:firstRow="0" w:lastRow="0" w:firstColumn="0" w:lastColumn="0" w:oddVBand="0" w:evenVBand="0" w:oddHBand="1" w:evenHBand="0" w:firstRowFirstColumn="0" w:firstRowLastColumn="0" w:lastRowFirstColumn="0" w:lastRowLastColumn="0"/>
          <w:ins w:id="453" w:author="MARRAHY ARENAS, SERGI" w:date="2024-05-16T11:28:00Z"/>
        </w:trPr>
        <w:tc>
          <w:tcPr>
            <w:cnfStyle w:val="001000000000" w:firstRow="0" w:lastRow="0" w:firstColumn="1" w:lastColumn="0" w:oddVBand="0" w:evenVBand="0" w:oddHBand="0" w:evenHBand="0" w:firstRowFirstColumn="0" w:firstRowLastColumn="0" w:lastRowFirstColumn="0" w:lastRowLastColumn="0"/>
            <w:tcW w:w="1123" w:type="dxa"/>
          </w:tcPr>
          <w:p w14:paraId="6897C977" w14:textId="341F234D" w:rsidR="00DD53C4" w:rsidRDefault="00DD53C4" w:rsidP="00804993">
            <w:pPr>
              <w:rPr>
                <w:ins w:id="454" w:author="MARRAHY ARENAS, SERGI" w:date="2024-05-16T11:28:00Z" w16du:dateUtc="2024-05-16T09:28:00Z"/>
              </w:rPr>
            </w:pPr>
            <w:ins w:id="455" w:author="MARRAHY ARENAS, SERGI" w:date="2024-05-16T11:29:00Z" w16du:dateUtc="2024-05-16T09:29:00Z">
              <w:r>
                <w:t>RNF7</w:t>
              </w:r>
            </w:ins>
          </w:p>
        </w:tc>
        <w:tc>
          <w:tcPr>
            <w:tcW w:w="2578" w:type="dxa"/>
          </w:tcPr>
          <w:p w14:paraId="2218DAA9" w14:textId="31AE78CF" w:rsidR="00DD53C4" w:rsidRDefault="00853DCC" w:rsidP="00804993">
            <w:pPr>
              <w:cnfStyle w:val="000000100000" w:firstRow="0" w:lastRow="0" w:firstColumn="0" w:lastColumn="0" w:oddVBand="0" w:evenVBand="0" w:oddHBand="1" w:evenHBand="0" w:firstRowFirstColumn="0" w:firstRowLastColumn="0" w:lastRowFirstColumn="0" w:lastRowLastColumn="0"/>
              <w:rPr>
                <w:ins w:id="456" w:author="MARRAHY ARENAS, SERGI" w:date="2024-05-16T11:28:00Z" w16du:dateUtc="2024-05-16T09:28:00Z"/>
              </w:rPr>
            </w:pPr>
            <w:ins w:id="457" w:author="MARRAHY ARENAS, SERGI" w:date="2024-05-16T11:42:00Z" w16du:dateUtc="2024-05-16T09:42:00Z">
              <w:r>
                <w:t>Personalización</w:t>
              </w:r>
            </w:ins>
          </w:p>
        </w:tc>
        <w:tc>
          <w:tcPr>
            <w:tcW w:w="3922" w:type="dxa"/>
          </w:tcPr>
          <w:p w14:paraId="2E89459C" w14:textId="441EE15F" w:rsidR="00DD53C4" w:rsidRDefault="0006715C" w:rsidP="00804993">
            <w:pPr>
              <w:cnfStyle w:val="000000100000" w:firstRow="0" w:lastRow="0" w:firstColumn="0" w:lastColumn="0" w:oddVBand="0" w:evenVBand="0" w:oddHBand="1" w:evenHBand="0" w:firstRowFirstColumn="0" w:firstRowLastColumn="0" w:lastRowFirstColumn="0" w:lastRowLastColumn="0"/>
              <w:rPr>
                <w:ins w:id="458" w:author="MARRAHY ARENAS, SERGI" w:date="2024-05-16T11:28:00Z" w16du:dateUtc="2024-05-16T09:28:00Z"/>
              </w:rPr>
            </w:pPr>
            <w:ins w:id="459" w:author="MARRAHY ARENAS, SERGI" w:date="2024-05-16T11:47:00Z" w16du:dateUtc="2024-05-16T09:47:00Z">
              <w:r>
                <w:t>Se le p</w:t>
              </w:r>
            </w:ins>
            <w:ins w:id="460" w:author="MARRAHY ARENAS, SERGI" w:date="2024-05-16T11:43:00Z" w16du:dateUtc="2024-05-16T09:43:00Z">
              <w:r w:rsidR="00853DCC">
                <w:t xml:space="preserve">ermite al </w:t>
              </w:r>
              <w:r w:rsidR="00805BF8">
                <w:t xml:space="preserve">usuario </w:t>
              </w:r>
            </w:ins>
            <w:ins w:id="461" w:author="MARRAHY ARENAS, SERGI" w:date="2024-05-16T11:48:00Z" w16du:dateUtc="2024-05-16T09:48:00Z">
              <w:r w:rsidR="0082079F">
                <w:t>cambiar</w:t>
              </w:r>
            </w:ins>
            <w:ins w:id="462" w:author="MARRAHY ARENAS, SERGI" w:date="2024-05-16T11:43:00Z" w16du:dateUtc="2024-05-16T09:43:00Z">
              <w:r w:rsidR="00805BF8">
                <w:t xml:space="preserve"> </w:t>
              </w:r>
            </w:ins>
            <w:ins w:id="463" w:author="MARRAHY ARENAS, SERGI" w:date="2024-05-16T11:47:00Z" w16du:dateUtc="2024-05-16T09:47:00Z">
              <w:r>
                <w:t>su nombre y contraseña</w:t>
              </w:r>
            </w:ins>
            <w:ins w:id="464" w:author="MARRAHY ARENAS, SERGI" w:date="2024-05-16T11:48:00Z" w16du:dateUtc="2024-05-16T09:48:00Z">
              <w:r w:rsidR="0082079F">
                <w:t>, además podrá cambiar el tema entre claro y oscuro.</w:t>
              </w:r>
            </w:ins>
          </w:p>
        </w:tc>
        <w:tc>
          <w:tcPr>
            <w:tcW w:w="1841" w:type="dxa"/>
          </w:tcPr>
          <w:p w14:paraId="63403EB2" w14:textId="7F65F607" w:rsidR="00DD53C4" w:rsidRDefault="0082079F" w:rsidP="00804993">
            <w:pPr>
              <w:cnfStyle w:val="000000100000" w:firstRow="0" w:lastRow="0" w:firstColumn="0" w:lastColumn="0" w:oddVBand="0" w:evenVBand="0" w:oddHBand="1" w:evenHBand="0" w:firstRowFirstColumn="0" w:firstRowLastColumn="0" w:lastRowFirstColumn="0" w:lastRowLastColumn="0"/>
              <w:rPr>
                <w:ins w:id="465" w:author="MARRAHY ARENAS, SERGI" w:date="2024-05-16T11:28:00Z" w16du:dateUtc="2024-05-16T09:28:00Z"/>
              </w:rPr>
            </w:pPr>
            <w:ins w:id="466" w:author="MARRAHY ARENAS, SERGI" w:date="2024-05-16T11:48:00Z" w16du:dateUtc="2024-05-16T09:48:00Z">
              <w:r>
                <w:t>Baja</w:t>
              </w:r>
            </w:ins>
          </w:p>
        </w:tc>
      </w:tr>
    </w:tbl>
    <w:p w14:paraId="38AC3AD0" w14:textId="77777777" w:rsidR="00D82D3B" w:rsidRDefault="00D82D3B" w:rsidP="00EA0838"/>
    <w:p w14:paraId="7CB427C9" w14:textId="77777777" w:rsidR="007069CB" w:rsidRPr="00804993" w:rsidDel="00B330BD" w:rsidRDefault="007069CB" w:rsidP="00804993">
      <w:pPr>
        <w:rPr>
          <w:del w:id="467" w:author="MARRAHY ARENAS, SERGI" w:date="2024-05-16T11:32:00Z" w16du:dateUtc="2024-05-16T09:32:00Z"/>
        </w:rPr>
      </w:pPr>
    </w:p>
    <w:p w14:paraId="544C9588" w14:textId="25439218" w:rsidR="00F21A0D" w:rsidRPr="00B330BD" w:rsidDel="00B330BD" w:rsidRDefault="00FF7967">
      <w:pPr>
        <w:rPr>
          <w:del w:id="468" w:author="MARRAHY ARENAS, SERGI" w:date="2024-05-16T11:32:00Z" w16du:dateUtc="2024-05-16T09:32:00Z"/>
          <w:b/>
          <w:bCs/>
          <w:rPrChange w:id="469" w:author="MARRAHY ARENAS, SERGI" w:date="2024-05-16T11:32:00Z" w16du:dateUtc="2024-05-16T09:32:00Z">
            <w:rPr>
              <w:del w:id="470" w:author="MARRAHY ARENAS, SERGI" w:date="2024-05-16T11:32:00Z" w16du:dateUtc="2024-05-16T09:32:00Z"/>
            </w:rPr>
          </w:rPrChange>
        </w:rPr>
        <w:pPrChange w:id="471" w:author="MARRAHY ARENAS, SERGI" w:date="2024-05-16T11:32:00Z" w16du:dateUtc="2024-05-16T09:32:00Z">
          <w:pPr>
            <w:pStyle w:val="Prrafodelista"/>
            <w:numPr>
              <w:numId w:val="6"/>
            </w:numPr>
            <w:ind w:hanging="360"/>
          </w:pPr>
        </w:pPrChange>
      </w:pPr>
      <w:del w:id="472" w:author="MARRAHY ARENAS, SERGI" w:date="2024-05-16T11:32:00Z" w16du:dateUtc="2024-05-16T09:32:00Z">
        <w:r w:rsidRPr="00B330BD" w:rsidDel="00B330BD">
          <w:rPr>
            <w:b/>
            <w:bCs/>
            <w:rPrChange w:id="473" w:author="MARRAHY ARENAS, SERGI" w:date="2024-05-16T11:32:00Z" w16du:dateUtc="2024-05-16T09:32:00Z">
              <w:rPr/>
            </w:rPrChange>
          </w:rPr>
          <w:delText>Exigencias</w:delText>
        </w:r>
        <w:r w:rsidR="008326D7" w:rsidRPr="00B330BD" w:rsidDel="00B330BD">
          <w:rPr>
            <w:b/>
            <w:bCs/>
            <w:rPrChange w:id="474" w:author="MARRAHY ARENAS, SERGI" w:date="2024-05-16T11:32:00Z" w16du:dateUtc="2024-05-16T09:32:00Z">
              <w:rPr/>
            </w:rPrChange>
          </w:rPr>
          <w:delText xml:space="preserve"> software</w:delText>
        </w:r>
      </w:del>
    </w:p>
    <w:p w14:paraId="137D8EBE" w14:textId="179D740A" w:rsidR="00F05743" w:rsidDel="00B330BD" w:rsidRDefault="008326D7">
      <w:pPr>
        <w:rPr>
          <w:del w:id="475" w:author="MARRAHY ARENAS, SERGI" w:date="2024-05-16T11:32:00Z" w16du:dateUtc="2024-05-16T09:32:00Z"/>
        </w:rPr>
        <w:pPrChange w:id="476" w:author="MARRAHY ARENAS, SERGI" w:date="2024-05-16T11:32:00Z" w16du:dateUtc="2024-05-16T09:32:00Z">
          <w:pPr>
            <w:pStyle w:val="Prrafodelista"/>
            <w:numPr>
              <w:numId w:val="19"/>
            </w:numPr>
            <w:ind w:left="1068" w:hanging="360"/>
          </w:pPr>
        </w:pPrChange>
      </w:pPr>
      <w:del w:id="477" w:author="MARRAHY ARENAS, SERGI" w:date="2024-05-16T11:32:00Z" w16du:dateUtc="2024-05-16T09:32:00Z">
        <w:r w:rsidDel="00B330BD">
          <w:delText>Se requiere un sistema operativo Android para poder descargar y hacer uso de esta aplicación.</w:delText>
        </w:r>
      </w:del>
    </w:p>
    <w:p w14:paraId="761AA384" w14:textId="6C4B4D86" w:rsidR="00F05743" w:rsidDel="00B330BD" w:rsidRDefault="008D2FE2">
      <w:pPr>
        <w:rPr>
          <w:del w:id="478" w:author="MARRAHY ARENAS, SERGI" w:date="2024-05-16T11:32:00Z" w16du:dateUtc="2024-05-16T09:32:00Z"/>
        </w:rPr>
        <w:pPrChange w:id="479" w:author="MARRAHY ARENAS, SERGI" w:date="2024-05-16T11:32:00Z" w16du:dateUtc="2024-05-16T09:32:00Z">
          <w:pPr>
            <w:pStyle w:val="Prrafodelista"/>
            <w:numPr>
              <w:numId w:val="19"/>
            </w:numPr>
            <w:ind w:left="1068" w:hanging="360"/>
          </w:pPr>
        </w:pPrChange>
      </w:pPr>
      <w:del w:id="480" w:author="MARRAHY ARENAS, SERGI" w:date="2024-05-16T11:32:00Z" w16du:dateUtc="2024-05-16T09:32:00Z">
        <w:r w:rsidDel="00B330BD">
          <w:delText>La aplicación está diseñada para ser compatible con dispositivos con una versión de Android 7.0</w:delText>
        </w:r>
        <w:r w:rsidR="006472D0" w:rsidDel="00B330BD">
          <w:delText>(Nougat)</w:delText>
        </w:r>
        <w:r w:rsidDel="00B330BD">
          <w:delText xml:space="preserve"> o superior.</w:delText>
        </w:r>
      </w:del>
    </w:p>
    <w:p w14:paraId="47FBCF1F" w14:textId="5D1DB4D2" w:rsidR="00F05743" w:rsidDel="00B330BD" w:rsidRDefault="00610DA0">
      <w:pPr>
        <w:rPr>
          <w:del w:id="481" w:author="MARRAHY ARENAS, SERGI" w:date="2024-05-16T11:32:00Z" w16du:dateUtc="2024-05-16T09:32:00Z"/>
        </w:rPr>
        <w:pPrChange w:id="482" w:author="MARRAHY ARENAS, SERGI" w:date="2024-05-16T11:32:00Z" w16du:dateUtc="2024-05-16T09:32:00Z">
          <w:pPr>
            <w:pStyle w:val="Prrafodelista"/>
            <w:numPr>
              <w:numId w:val="19"/>
            </w:numPr>
            <w:ind w:left="1068" w:hanging="360"/>
          </w:pPr>
        </w:pPrChange>
      </w:pPr>
      <w:del w:id="483" w:author="MARRAHY ARENAS, SERGI" w:date="2024-05-16T11:32:00Z" w16du:dateUtc="2024-05-16T09:32:00Z">
        <w:r w:rsidDel="00B330BD">
          <w:delText xml:space="preserve">La aplicación </w:delText>
        </w:r>
        <w:r w:rsidR="00852092" w:rsidDel="00B330BD">
          <w:delText xml:space="preserve">está traducida en varios idiomas: </w:delText>
        </w:r>
        <w:r w:rsidR="00A45892" w:rsidDel="00B330BD">
          <w:delText>español</w:delText>
        </w:r>
        <w:r w:rsidR="00852092" w:rsidDel="00B330BD">
          <w:delText xml:space="preserve"> (España), </w:delText>
        </w:r>
        <w:r w:rsidR="00A45892" w:rsidDel="00B330BD">
          <w:delText>catalán e</w:delText>
        </w:r>
        <w:r w:rsidR="00F9289A" w:rsidDel="00B330BD">
          <w:delText xml:space="preserve"> </w:delText>
        </w:r>
        <w:r w:rsidR="00A45892" w:rsidDel="00B330BD">
          <w:delText>inglés</w:delText>
        </w:r>
        <w:r w:rsidR="00852092" w:rsidDel="00B330BD">
          <w:delText xml:space="preserve"> (</w:delText>
        </w:r>
        <w:r w:rsidR="00F9289A" w:rsidDel="00B330BD">
          <w:delText>US</w:delText>
        </w:r>
        <w:r w:rsidR="00852092" w:rsidDel="00B330BD">
          <w:delText>)</w:delText>
        </w:r>
        <w:r w:rsidR="00A45892" w:rsidDel="00B330BD">
          <w:delText>.</w:delText>
        </w:r>
      </w:del>
    </w:p>
    <w:p w14:paraId="0E2FA494" w14:textId="2205FD87" w:rsidR="00DB4E10" w:rsidDel="00B330BD" w:rsidRDefault="00F5018B">
      <w:pPr>
        <w:rPr>
          <w:del w:id="484" w:author="MARRAHY ARENAS, SERGI" w:date="2024-05-16T11:32:00Z" w16du:dateUtc="2024-05-16T09:32:00Z"/>
        </w:rPr>
        <w:pPrChange w:id="485" w:author="MARRAHY ARENAS, SERGI" w:date="2024-05-16T11:32:00Z" w16du:dateUtc="2024-05-16T09:32:00Z">
          <w:pPr>
            <w:pStyle w:val="Prrafodelista"/>
            <w:numPr>
              <w:numId w:val="19"/>
            </w:numPr>
            <w:ind w:left="1068" w:hanging="360"/>
          </w:pPr>
        </w:pPrChange>
      </w:pPr>
      <w:del w:id="486" w:author="MARRAHY ARENAS, SERGI" w:date="2024-05-16T11:32:00Z" w16du:dateUtc="2024-05-16T09:32:00Z">
        <w:r w:rsidDel="00B330BD">
          <w:delText xml:space="preserve">Compatibilidad </w:delText>
        </w:r>
        <w:r w:rsidR="00DB4E10" w:rsidDel="00B330BD">
          <w:delText>con múltiples resoluciones de pantalla.</w:delText>
        </w:r>
      </w:del>
    </w:p>
    <w:p w14:paraId="7D9C77EA" w14:textId="77777777" w:rsidR="00F42574" w:rsidDel="009D1F62" w:rsidRDefault="00F42574">
      <w:pPr>
        <w:rPr>
          <w:del w:id="487" w:author="MARRAHY ARENAS, SERGI" w:date="2024-05-16T11:33:00Z" w16du:dateUtc="2024-05-16T09:33:00Z"/>
        </w:rPr>
        <w:pPrChange w:id="488" w:author="MARRAHY ARENAS, SERGI" w:date="2024-05-16T11:32:00Z" w16du:dateUtc="2024-05-16T09:32:00Z">
          <w:pPr>
            <w:pStyle w:val="Prrafodelista"/>
            <w:ind w:left="1068"/>
          </w:pPr>
        </w:pPrChange>
      </w:pPr>
    </w:p>
    <w:p w14:paraId="170FF55E" w14:textId="5E16CFE3" w:rsidR="004B7F04" w:rsidRPr="009D1F62" w:rsidDel="009D1F62" w:rsidRDefault="00994752">
      <w:pPr>
        <w:rPr>
          <w:del w:id="489" w:author="MARRAHY ARENAS, SERGI" w:date="2024-05-16T11:33:00Z" w16du:dateUtc="2024-05-16T09:33:00Z"/>
          <w:b/>
          <w:bCs/>
          <w:rPrChange w:id="490" w:author="MARRAHY ARENAS, SERGI" w:date="2024-05-16T11:33:00Z" w16du:dateUtc="2024-05-16T09:33:00Z">
            <w:rPr>
              <w:del w:id="491" w:author="MARRAHY ARENAS, SERGI" w:date="2024-05-16T11:33:00Z" w16du:dateUtc="2024-05-16T09:33:00Z"/>
            </w:rPr>
          </w:rPrChange>
        </w:rPr>
        <w:pPrChange w:id="492" w:author="MARRAHY ARENAS, SERGI" w:date="2024-05-16T11:33:00Z" w16du:dateUtc="2024-05-16T09:33:00Z">
          <w:pPr>
            <w:pStyle w:val="Prrafodelista"/>
            <w:numPr>
              <w:numId w:val="6"/>
            </w:numPr>
            <w:ind w:hanging="360"/>
          </w:pPr>
        </w:pPrChange>
      </w:pPr>
      <w:del w:id="493" w:author="MARRAHY ARENAS, SERGI" w:date="2024-05-16T11:33:00Z" w16du:dateUtc="2024-05-16T09:33:00Z">
        <w:r w:rsidRPr="009D1F62" w:rsidDel="009D1F62">
          <w:rPr>
            <w:b/>
            <w:bCs/>
            <w:rPrChange w:id="494" w:author="MARRAHY ARENAS, SERGI" w:date="2024-05-16T11:33:00Z" w16du:dateUtc="2024-05-16T09:33:00Z">
              <w:rPr/>
            </w:rPrChange>
          </w:rPr>
          <w:delText>Exigencias hardware</w:delText>
        </w:r>
      </w:del>
    </w:p>
    <w:p w14:paraId="3D73BF59" w14:textId="2D94B1F6" w:rsidR="009E27F3" w:rsidDel="009D1F62" w:rsidRDefault="00567640">
      <w:pPr>
        <w:rPr>
          <w:del w:id="495" w:author="MARRAHY ARENAS, SERGI" w:date="2024-05-16T11:33:00Z" w16du:dateUtc="2024-05-16T09:33:00Z"/>
        </w:rPr>
        <w:pPrChange w:id="496" w:author="MARRAHY ARENAS, SERGI" w:date="2024-05-16T11:33:00Z" w16du:dateUtc="2024-05-16T09:33:00Z">
          <w:pPr>
            <w:pStyle w:val="Prrafodelista"/>
            <w:numPr>
              <w:numId w:val="19"/>
            </w:numPr>
            <w:ind w:left="1068" w:hanging="360"/>
          </w:pPr>
        </w:pPrChange>
      </w:pPr>
      <w:del w:id="497" w:author="MARRAHY ARENAS, SERGI" w:date="2024-05-16T11:33:00Z" w16du:dateUtc="2024-05-16T09:33:00Z">
        <w:r w:rsidDel="009D1F62">
          <w:delText xml:space="preserve">Como requisitos mínimos </w:delText>
        </w:r>
        <w:r w:rsidR="009B0C0C" w:rsidDel="009D1F62">
          <w:delText xml:space="preserve">el dispositivo móvil </w:delText>
        </w:r>
        <w:r w:rsidR="00E9773C" w:rsidDel="009D1F62">
          <w:delText>debe tener al menos 4Gb de RAM</w:delText>
        </w:r>
        <w:r w:rsidR="00127183" w:rsidDel="009D1F62">
          <w:delText xml:space="preserve"> y un procesador de doble núcleo.</w:delText>
        </w:r>
      </w:del>
    </w:p>
    <w:p w14:paraId="0D704218" w14:textId="1568736E" w:rsidR="00DD12FF" w:rsidDel="009D1F62" w:rsidRDefault="00E10467">
      <w:pPr>
        <w:rPr>
          <w:del w:id="498" w:author="MARRAHY ARENAS, SERGI" w:date="2024-05-16T11:33:00Z" w16du:dateUtc="2024-05-16T09:33:00Z"/>
        </w:rPr>
        <w:pPrChange w:id="499" w:author="MARRAHY ARENAS, SERGI" w:date="2024-05-16T11:33:00Z" w16du:dateUtc="2024-05-16T09:33:00Z">
          <w:pPr>
            <w:pStyle w:val="Prrafodelista"/>
            <w:numPr>
              <w:numId w:val="19"/>
            </w:numPr>
            <w:ind w:left="1068" w:hanging="360"/>
          </w:pPr>
        </w:pPrChange>
      </w:pPr>
      <w:del w:id="500" w:author="MARRAHY ARENAS, SERGI" w:date="2024-05-16T11:33:00Z" w16du:dateUtc="2024-05-16T09:33:00Z">
        <w:r w:rsidDel="009D1F62">
          <w:delText xml:space="preserve">Se requiere como mínimo 500Mb de </w:delText>
        </w:r>
        <w:r w:rsidR="004037B9" w:rsidDel="009D1F62">
          <w:delText>almacenamiento para poder descargar la aplicación.</w:delText>
        </w:r>
      </w:del>
    </w:p>
    <w:p w14:paraId="3DBA85DA" w14:textId="77777777" w:rsidR="001F11B3" w:rsidRPr="00840060" w:rsidDel="009D1F62" w:rsidRDefault="001F11B3">
      <w:pPr>
        <w:rPr>
          <w:del w:id="501" w:author="MARRAHY ARENAS, SERGI" w:date="2024-05-16T11:33:00Z" w16du:dateUtc="2024-05-16T09:33:00Z"/>
        </w:rPr>
        <w:pPrChange w:id="502" w:author="MARRAHY ARENAS, SERGI" w:date="2024-05-16T11:33:00Z" w16du:dateUtc="2024-05-16T09:33:00Z">
          <w:pPr>
            <w:pStyle w:val="Prrafodelista"/>
            <w:ind w:left="1068"/>
          </w:pPr>
        </w:pPrChange>
      </w:pPr>
    </w:p>
    <w:p w14:paraId="092563FC" w14:textId="77777777" w:rsidR="00804993" w:rsidDel="009D1F62" w:rsidRDefault="00804993" w:rsidP="001F11B3">
      <w:pPr>
        <w:pStyle w:val="Prrafodelista"/>
        <w:ind w:left="1068"/>
        <w:rPr>
          <w:del w:id="503" w:author="MARRAHY ARENAS, SERGI" w:date="2024-05-16T11:33:00Z" w16du:dateUtc="2024-05-16T09:33:00Z"/>
        </w:rPr>
      </w:pPr>
    </w:p>
    <w:p w14:paraId="2116DB7D" w14:textId="77777777" w:rsidR="00804993" w:rsidRPr="00840060" w:rsidDel="0071118D" w:rsidRDefault="00804993">
      <w:pPr>
        <w:rPr>
          <w:del w:id="504" w:author="MARRAHY ARENAS, SERGI" w:date="2024-05-16T11:34:00Z" w16du:dateUtc="2024-05-16T09:34:00Z"/>
        </w:rPr>
        <w:pPrChange w:id="505" w:author="MARRAHY ARENAS, SERGI" w:date="2024-05-16T11:33:00Z" w16du:dateUtc="2024-05-16T09:33:00Z">
          <w:pPr>
            <w:pStyle w:val="Prrafodelista"/>
            <w:ind w:left="1068"/>
          </w:pPr>
        </w:pPrChange>
      </w:pPr>
    </w:p>
    <w:p w14:paraId="71F32537" w14:textId="451ED67A" w:rsidR="00E85A63" w:rsidRPr="0071118D" w:rsidDel="0071118D" w:rsidRDefault="00E85A63">
      <w:pPr>
        <w:rPr>
          <w:del w:id="506" w:author="MARRAHY ARENAS, SERGI" w:date="2024-05-16T11:34:00Z" w16du:dateUtc="2024-05-16T09:34:00Z"/>
          <w:b/>
          <w:bCs/>
          <w:rPrChange w:id="507" w:author="MARRAHY ARENAS, SERGI" w:date="2024-05-16T11:34:00Z" w16du:dateUtc="2024-05-16T09:34:00Z">
            <w:rPr>
              <w:del w:id="508" w:author="MARRAHY ARENAS, SERGI" w:date="2024-05-16T11:34:00Z" w16du:dateUtc="2024-05-16T09:34:00Z"/>
            </w:rPr>
          </w:rPrChange>
        </w:rPr>
        <w:pPrChange w:id="509" w:author="MARRAHY ARENAS, SERGI" w:date="2024-05-16T11:34:00Z" w16du:dateUtc="2024-05-16T09:34:00Z">
          <w:pPr>
            <w:pStyle w:val="Prrafodelista"/>
            <w:numPr>
              <w:numId w:val="6"/>
            </w:numPr>
            <w:ind w:hanging="360"/>
          </w:pPr>
        </w:pPrChange>
      </w:pPr>
      <w:del w:id="510" w:author="MARRAHY ARENAS, SERGI" w:date="2024-05-16T11:34:00Z" w16du:dateUtc="2024-05-16T09:34:00Z">
        <w:r w:rsidRPr="0071118D" w:rsidDel="0071118D">
          <w:rPr>
            <w:b/>
            <w:bCs/>
            <w:rPrChange w:id="511" w:author="MARRAHY ARENAS, SERGI" w:date="2024-05-16T11:34:00Z" w16du:dateUtc="2024-05-16T09:34:00Z">
              <w:rPr/>
            </w:rPrChange>
          </w:rPr>
          <w:delText>Animaciones</w:delText>
        </w:r>
      </w:del>
    </w:p>
    <w:p w14:paraId="36663E3D" w14:textId="48D5E8BA" w:rsidR="009E27F3" w:rsidDel="0071118D" w:rsidRDefault="00E85A63">
      <w:pPr>
        <w:rPr>
          <w:del w:id="512" w:author="MARRAHY ARENAS, SERGI" w:date="2024-05-16T11:34:00Z" w16du:dateUtc="2024-05-16T09:34:00Z"/>
        </w:rPr>
        <w:pPrChange w:id="513" w:author="MARRAHY ARENAS, SERGI" w:date="2024-05-16T11:34:00Z" w16du:dateUtc="2024-05-16T09:34:00Z">
          <w:pPr>
            <w:pStyle w:val="Prrafodelista"/>
            <w:numPr>
              <w:numId w:val="19"/>
            </w:numPr>
            <w:ind w:left="1068" w:hanging="360"/>
          </w:pPr>
        </w:pPrChange>
      </w:pPr>
      <w:del w:id="514" w:author="MARRAHY ARENAS, SERGI" w:date="2024-05-16T11:34:00Z" w16du:dateUtc="2024-05-16T09:34:00Z">
        <w:r w:rsidDel="0071118D">
          <w:delText>Utilizar animaciones para la transición entre las pantallas de inicio de sesión y registro.</w:delText>
        </w:r>
      </w:del>
    </w:p>
    <w:p w14:paraId="6D83DD3A" w14:textId="3B702A19" w:rsidR="00E85A63" w:rsidDel="0071118D" w:rsidRDefault="00E85A63">
      <w:pPr>
        <w:rPr>
          <w:del w:id="515" w:author="MARRAHY ARENAS, SERGI" w:date="2024-05-16T11:34:00Z" w16du:dateUtc="2024-05-16T09:34:00Z"/>
        </w:rPr>
        <w:pPrChange w:id="516" w:author="MARRAHY ARENAS, SERGI" w:date="2024-05-16T11:34:00Z" w16du:dateUtc="2024-05-16T09:34:00Z">
          <w:pPr>
            <w:pStyle w:val="Prrafodelista"/>
            <w:numPr>
              <w:numId w:val="19"/>
            </w:numPr>
            <w:ind w:left="1068" w:hanging="360"/>
          </w:pPr>
        </w:pPrChange>
      </w:pPr>
      <w:del w:id="517" w:author="MARRAHY ARENAS, SERGI" w:date="2024-05-16T11:34:00Z" w16du:dateUtc="2024-05-16T09:34:00Z">
        <w:r w:rsidDel="0071118D">
          <w:delText>Animar la bienvenida después de un inicio de sesión exitoso.</w:delText>
        </w:r>
      </w:del>
    </w:p>
    <w:p w14:paraId="2C90AD7B" w14:textId="77777777" w:rsidR="001D594C" w:rsidDel="00B971E7" w:rsidRDefault="001D594C">
      <w:pPr>
        <w:rPr>
          <w:del w:id="518" w:author="MARRAHY ARENAS, SERGI" w:date="2024-05-16T11:37:00Z" w16du:dateUtc="2024-05-16T09:37:00Z"/>
        </w:rPr>
        <w:pPrChange w:id="519" w:author="MARRAHY ARENAS, SERGI" w:date="2024-05-16T11:34:00Z" w16du:dateUtc="2024-05-16T09:34:00Z">
          <w:pPr>
            <w:pStyle w:val="Prrafodelista"/>
            <w:ind w:left="1068"/>
          </w:pPr>
        </w:pPrChange>
      </w:pPr>
    </w:p>
    <w:p w14:paraId="20575517" w14:textId="0A92442E" w:rsidR="009E27F3" w:rsidRPr="009E27F3" w:rsidDel="00B971E7" w:rsidRDefault="00E85A63">
      <w:pPr>
        <w:rPr>
          <w:del w:id="520" w:author="MARRAHY ARENAS, SERGI" w:date="2024-05-16T11:37:00Z" w16du:dateUtc="2024-05-16T09:37:00Z"/>
        </w:rPr>
        <w:pPrChange w:id="521" w:author="MARRAHY ARENAS, SERGI" w:date="2024-05-16T11:37:00Z" w16du:dateUtc="2024-05-16T09:37:00Z">
          <w:pPr>
            <w:pStyle w:val="Prrafodelista"/>
            <w:numPr>
              <w:numId w:val="6"/>
            </w:numPr>
            <w:ind w:hanging="360"/>
          </w:pPr>
        </w:pPrChange>
      </w:pPr>
      <w:del w:id="522" w:author="MARRAHY ARENAS, SERGI" w:date="2024-05-16T11:37:00Z" w16du:dateUtc="2024-05-16T09:37:00Z">
        <w:r w:rsidRPr="00B971E7" w:rsidDel="00B971E7">
          <w:rPr>
            <w:b/>
            <w:bCs/>
            <w:rPrChange w:id="523" w:author="MARRAHY ARENAS, SERGI" w:date="2024-05-16T11:37:00Z" w16du:dateUtc="2024-05-16T09:37:00Z">
              <w:rPr/>
            </w:rPrChange>
          </w:rPr>
          <w:delText>Validación de Datos</w:delText>
        </w:r>
      </w:del>
    </w:p>
    <w:p w14:paraId="25BD3026" w14:textId="5D18B2C4" w:rsidR="009E27F3" w:rsidDel="00B971E7" w:rsidRDefault="00E85A63">
      <w:pPr>
        <w:rPr>
          <w:del w:id="524" w:author="MARRAHY ARENAS, SERGI" w:date="2024-05-16T11:37:00Z" w16du:dateUtc="2024-05-16T09:37:00Z"/>
        </w:rPr>
        <w:pPrChange w:id="525" w:author="MARRAHY ARENAS, SERGI" w:date="2024-05-16T11:37:00Z" w16du:dateUtc="2024-05-16T09:37:00Z">
          <w:pPr>
            <w:pStyle w:val="Prrafodelista"/>
            <w:numPr>
              <w:numId w:val="19"/>
            </w:numPr>
            <w:ind w:left="1068" w:hanging="360"/>
          </w:pPr>
        </w:pPrChange>
      </w:pPr>
      <w:del w:id="526" w:author="MARRAHY ARENAS, SERGI" w:date="2024-05-16T11:37:00Z" w16du:dateUtc="2024-05-16T09:37:00Z">
        <w:r w:rsidDel="00B971E7">
          <w:delText>Validar los campos de entrada durante el inicio de sesión y registro.</w:delText>
        </w:r>
      </w:del>
    </w:p>
    <w:p w14:paraId="56419D84" w14:textId="617A99B7" w:rsidR="009E27F3" w:rsidDel="00B971E7" w:rsidRDefault="00E85A63">
      <w:pPr>
        <w:rPr>
          <w:del w:id="527" w:author="MARRAHY ARENAS, SERGI" w:date="2024-05-16T11:37:00Z" w16du:dateUtc="2024-05-16T09:37:00Z"/>
        </w:rPr>
        <w:pPrChange w:id="528" w:author="MARRAHY ARENAS, SERGI" w:date="2024-05-16T11:37:00Z" w16du:dateUtc="2024-05-16T09:37:00Z">
          <w:pPr>
            <w:pStyle w:val="Prrafodelista"/>
            <w:numPr>
              <w:numId w:val="19"/>
            </w:numPr>
            <w:ind w:left="1068" w:hanging="360"/>
          </w:pPr>
        </w:pPrChange>
      </w:pPr>
      <w:del w:id="529" w:author="MARRAHY ARENAS, SERGI" w:date="2024-05-16T11:37:00Z" w16du:dateUtc="2024-05-16T09:37:00Z">
        <w:r w:rsidDel="00B971E7">
          <w:delText>Mostrar mensajes de error claros y comprensibles en caso de datos inválidos.</w:delText>
        </w:r>
      </w:del>
    </w:p>
    <w:p w14:paraId="07E9FB8C" w14:textId="29B403AA" w:rsidR="009E27F3" w:rsidDel="00B971E7" w:rsidRDefault="00E85A63">
      <w:pPr>
        <w:rPr>
          <w:del w:id="530" w:author="MARRAHY ARENAS, SERGI" w:date="2024-05-16T11:37:00Z" w16du:dateUtc="2024-05-16T09:37:00Z"/>
        </w:rPr>
        <w:pPrChange w:id="531" w:author="MARRAHY ARENAS, SERGI" w:date="2024-05-16T11:37:00Z" w16du:dateUtc="2024-05-16T09:37:00Z">
          <w:pPr>
            <w:pStyle w:val="Prrafodelista"/>
            <w:numPr>
              <w:numId w:val="19"/>
            </w:numPr>
            <w:ind w:left="1068" w:hanging="360"/>
          </w:pPr>
        </w:pPrChange>
      </w:pPr>
      <w:del w:id="532" w:author="MARRAHY ARENAS, SERGI" w:date="2024-05-16T11:37:00Z" w16du:dateUtc="2024-05-16T09:37:00Z">
        <w:r w:rsidDel="00B971E7">
          <w:delText>Proporcionar una experiencia de usuario fluida y receptiva.</w:delText>
        </w:r>
      </w:del>
    </w:p>
    <w:p w14:paraId="4DD9DF47" w14:textId="08909109" w:rsidR="00E85A63" w:rsidDel="00B971E7" w:rsidRDefault="00E85A63">
      <w:pPr>
        <w:rPr>
          <w:del w:id="533" w:author="MARRAHY ARENAS, SERGI" w:date="2024-05-16T11:37:00Z" w16du:dateUtc="2024-05-16T09:37:00Z"/>
        </w:rPr>
        <w:pPrChange w:id="534" w:author="MARRAHY ARENAS, SERGI" w:date="2024-05-16T11:37:00Z" w16du:dateUtc="2024-05-16T09:37:00Z">
          <w:pPr>
            <w:pStyle w:val="Prrafodelista"/>
            <w:numPr>
              <w:numId w:val="19"/>
            </w:numPr>
            <w:ind w:left="1068" w:hanging="360"/>
          </w:pPr>
        </w:pPrChange>
      </w:pPr>
      <w:del w:id="535" w:author="MARRAHY ARENAS, SERGI" w:date="2024-05-16T11:37:00Z" w16du:dateUtc="2024-05-16T09:37:00Z">
        <w:r w:rsidDel="00B971E7">
          <w:delText>Optimizar el rendimiento de la aplicación para una ejecución eficiente en dispositivos Android.</w:delText>
        </w:r>
      </w:del>
    </w:p>
    <w:p w14:paraId="39B3FD9D" w14:textId="77777777" w:rsidR="001D594C" w:rsidDel="0082079F" w:rsidRDefault="001D594C">
      <w:pPr>
        <w:rPr>
          <w:del w:id="536" w:author="MARRAHY ARENAS, SERGI" w:date="2024-05-16T11:48:00Z" w16du:dateUtc="2024-05-16T09:48:00Z"/>
        </w:rPr>
        <w:pPrChange w:id="537" w:author="MARRAHY ARENAS, SERGI" w:date="2024-05-16T11:37:00Z" w16du:dateUtc="2024-05-16T09:37:00Z">
          <w:pPr>
            <w:pStyle w:val="Prrafodelista"/>
            <w:ind w:left="1068"/>
          </w:pPr>
        </w:pPrChange>
      </w:pPr>
    </w:p>
    <w:p w14:paraId="4A2AF5CF" w14:textId="4077A3C0" w:rsidR="00E85A63" w:rsidDel="003E5CF0" w:rsidRDefault="00E85A63" w:rsidP="006B486C">
      <w:pPr>
        <w:pStyle w:val="Prrafodelista"/>
        <w:numPr>
          <w:ilvl w:val="0"/>
          <w:numId w:val="6"/>
        </w:numPr>
        <w:rPr>
          <w:del w:id="538" w:author="MARRAHY ARENAS, SERGI" w:date="2024-05-16T11:41:00Z" w16du:dateUtc="2024-05-16T09:41:00Z"/>
          <w:b/>
          <w:bCs/>
        </w:rPr>
      </w:pPr>
      <w:del w:id="539" w:author="MARRAHY ARENAS, SERGI" w:date="2024-05-16T11:41:00Z" w16du:dateUtc="2024-05-16T09:41:00Z">
        <w:r w:rsidRPr="002A1719" w:rsidDel="003E5CF0">
          <w:rPr>
            <w:b/>
            <w:bCs/>
          </w:rPr>
          <w:delText>Seguridad</w:delText>
        </w:r>
      </w:del>
    </w:p>
    <w:p w14:paraId="217466BA" w14:textId="35B1EA10" w:rsidR="009E27F3" w:rsidDel="003E5CF0" w:rsidRDefault="00E85A63" w:rsidP="003E5CF0">
      <w:pPr>
        <w:rPr>
          <w:del w:id="540" w:author="MARRAHY ARENAS, SERGI" w:date="2024-05-16T11:41:00Z" w16du:dateUtc="2024-05-16T09:41:00Z"/>
        </w:rPr>
      </w:pPr>
      <w:del w:id="541" w:author="MARRAHY ARENAS, SERGI" w:date="2024-05-16T11:41:00Z" w16du:dateUtc="2024-05-16T09:41:00Z">
        <w:r w:rsidDel="003E5CF0">
          <w:delText>Garantizar la seguridad de las credenciales de inicio de sesión y los datos del usuario.</w:delText>
        </w:r>
      </w:del>
    </w:p>
    <w:p w14:paraId="68C86D2D" w14:textId="0E5BAE3F" w:rsidR="00CC2426" w:rsidDel="003E5CF0" w:rsidRDefault="00E85A63">
      <w:pPr>
        <w:rPr>
          <w:del w:id="542" w:author="MARRAHY ARENAS, SERGI" w:date="2024-05-16T11:41:00Z" w16du:dateUtc="2024-05-16T09:41:00Z"/>
        </w:rPr>
        <w:pPrChange w:id="543" w:author="MARRAHY ARENAS, SERGI" w:date="2024-05-16T11:41:00Z" w16du:dateUtc="2024-05-16T09:41:00Z">
          <w:pPr>
            <w:pStyle w:val="Prrafodelista"/>
            <w:numPr>
              <w:numId w:val="19"/>
            </w:numPr>
            <w:ind w:left="1068" w:hanging="360"/>
          </w:pPr>
        </w:pPrChange>
      </w:pPr>
      <w:del w:id="544" w:author="MARRAHY ARENAS, SERGI" w:date="2024-05-16T11:41:00Z" w16du:dateUtc="2024-05-16T09:41:00Z">
        <w:r w:rsidDel="003E5CF0">
          <w:delText>Implementar medidas de seguridad para proteger la privacidad y la integridad de la información del usuario.</w:delText>
        </w:r>
      </w:del>
    </w:p>
    <w:p w14:paraId="2A63AA9D" w14:textId="77777777" w:rsidR="0095613D" w:rsidDel="002E4D7A" w:rsidRDefault="0095613D">
      <w:pPr>
        <w:rPr>
          <w:del w:id="545" w:author="MARRAHY ARENAS, SERGI" w:date="2024-05-16T11:42:00Z" w16du:dateUtc="2024-05-16T09:42:00Z"/>
        </w:rPr>
        <w:pPrChange w:id="546" w:author="MARRAHY ARENAS, SERGI" w:date="2024-05-16T11:41:00Z" w16du:dateUtc="2024-05-16T09:41:00Z">
          <w:pPr>
            <w:pStyle w:val="Prrafodelista"/>
            <w:ind w:left="1080"/>
          </w:pPr>
        </w:pPrChange>
      </w:pPr>
    </w:p>
    <w:p w14:paraId="23575FE4" w14:textId="01FD8A11" w:rsidR="00E85A63" w:rsidRPr="002E4D7A" w:rsidDel="002E4D7A" w:rsidRDefault="00E85A63">
      <w:pPr>
        <w:rPr>
          <w:del w:id="547" w:author="MARRAHY ARENAS, SERGI" w:date="2024-05-16T11:42:00Z" w16du:dateUtc="2024-05-16T09:42:00Z"/>
          <w:b/>
          <w:bCs/>
          <w:rPrChange w:id="548" w:author="MARRAHY ARENAS, SERGI" w:date="2024-05-16T11:42:00Z" w16du:dateUtc="2024-05-16T09:42:00Z">
            <w:rPr>
              <w:del w:id="549" w:author="MARRAHY ARENAS, SERGI" w:date="2024-05-16T11:42:00Z" w16du:dateUtc="2024-05-16T09:42:00Z"/>
            </w:rPr>
          </w:rPrChange>
        </w:rPr>
        <w:pPrChange w:id="550" w:author="MARRAHY ARENAS, SERGI" w:date="2024-05-16T11:42:00Z" w16du:dateUtc="2024-05-16T09:42:00Z">
          <w:pPr>
            <w:pStyle w:val="Prrafodelista"/>
            <w:numPr>
              <w:numId w:val="6"/>
            </w:numPr>
            <w:ind w:hanging="360"/>
          </w:pPr>
        </w:pPrChange>
      </w:pPr>
      <w:del w:id="551" w:author="MARRAHY ARENAS, SERGI" w:date="2024-05-16T11:42:00Z" w16du:dateUtc="2024-05-16T09:42:00Z">
        <w:r w:rsidRPr="002E4D7A" w:rsidDel="002E4D7A">
          <w:rPr>
            <w:b/>
            <w:bCs/>
            <w:rPrChange w:id="552" w:author="MARRAHY ARENAS, SERGI" w:date="2024-05-16T11:42:00Z" w16du:dateUtc="2024-05-16T09:42:00Z">
              <w:rPr/>
            </w:rPrChange>
          </w:rPr>
          <w:delText>Compatibilidad</w:delText>
        </w:r>
      </w:del>
    </w:p>
    <w:p w14:paraId="36655651" w14:textId="68283366" w:rsidR="009E27F3" w:rsidDel="002E4D7A" w:rsidRDefault="00E85A63">
      <w:pPr>
        <w:rPr>
          <w:del w:id="553" w:author="MARRAHY ARENAS, SERGI" w:date="2024-05-16T11:42:00Z" w16du:dateUtc="2024-05-16T09:42:00Z"/>
        </w:rPr>
        <w:pPrChange w:id="554" w:author="MARRAHY ARENAS, SERGI" w:date="2024-05-16T11:42:00Z" w16du:dateUtc="2024-05-16T09:42:00Z">
          <w:pPr>
            <w:pStyle w:val="Prrafodelista"/>
            <w:numPr>
              <w:numId w:val="19"/>
            </w:numPr>
            <w:ind w:left="1068" w:hanging="360"/>
          </w:pPr>
        </w:pPrChange>
      </w:pPr>
      <w:del w:id="555" w:author="MARRAHY ARENAS, SERGI" w:date="2024-05-16T11:42:00Z" w16du:dateUtc="2024-05-16T09:42:00Z">
        <w:r w:rsidDel="002E4D7A">
          <w:delText>Asegurar la compatibilidad con una variedad de dispositivos Android y versiones del sistema operativo.</w:delText>
        </w:r>
      </w:del>
    </w:p>
    <w:p w14:paraId="39B5FEEC" w14:textId="2947C734" w:rsidR="001D594C" w:rsidDel="002E4D7A" w:rsidRDefault="00E85A63">
      <w:pPr>
        <w:rPr>
          <w:del w:id="556" w:author="MARRAHY ARENAS, SERGI" w:date="2024-05-16T11:42:00Z" w16du:dateUtc="2024-05-16T09:42:00Z"/>
        </w:rPr>
        <w:pPrChange w:id="557" w:author="MARRAHY ARENAS, SERGI" w:date="2024-05-16T11:42:00Z" w16du:dateUtc="2024-05-16T09:42:00Z">
          <w:pPr>
            <w:pStyle w:val="Prrafodelista"/>
            <w:numPr>
              <w:numId w:val="19"/>
            </w:numPr>
            <w:ind w:left="1068" w:hanging="360"/>
          </w:pPr>
        </w:pPrChange>
      </w:pPr>
      <w:del w:id="558" w:author="MARRAHY ARENAS, SERGI" w:date="2024-05-16T11:42:00Z" w16du:dateUtc="2024-05-16T09:42:00Z">
        <w:r w:rsidDel="002E4D7A">
          <w:delText>Garantizar que la aplicación funcione correctamente en diferentes tamaños de pantalla y resoluciones.</w:delText>
        </w:r>
      </w:del>
    </w:p>
    <w:p w14:paraId="1B67C859" w14:textId="751EBB4E" w:rsidR="001F11B3" w:rsidRPr="002A1719" w:rsidDel="0082079F" w:rsidRDefault="001F11B3">
      <w:pPr>
        <w:rPr>
          <w:del w:id="559" w:author="MARRAHY ARENAS, SERGI" w:date="2024-05-16T11:48:00Z" w16du:dateUtc="2024-05-16T09:48:00Z"/>
        </w:rPr>
        <w:pPrChange w:id="560" w:author="MARRAHY ARENAS, SERGI" w:date="2024-05-16T11:42:00Z" w16du:dateUtc="2024-05-16T09:42:00Z">
          <w:pPr>
            <w:pStyle w:val="Prrafodelista"/>
            <w:ind w:left="1068" w:firstLine="708"/>
          </w:pPr>
        </w:pPrChange>
      </w:pPr>
    </w:p>
    <w:p w14:paraId="3A1BE091" w14:textId="1EE755A7" w:rsidR="00E85A63" w:rsidRPr="002A1719" w:rsidDel="0082079F" w:rsidRDefault="00E85A63" w:rsidP="006B486C">
      <w:pPr>
        <w:pStyle w:val="Prrafodelista"/>
        <w:numPr>
          <w:ilvl w:val="0"/>
          <w:numId w:val="6"/>
        </w:numPr>
        <w:rPr>
          <w:del w:id="561" w:author="MARRAHY ARENAS, SERGI" w:date="2024-05-16T11:48:00Z" w16du:dateUtc="2024-05-16T09:48:00Z"/>
          <w:b/>
          <w:bCs/>
        </w:rPr>
      </w:pPr>
      <w:del w:id="562" w:author="MARRAHY ARENAS, SERGI" w:date="2024-05-16T11:48:00Z" w16du:dateUtc="2024-05-16T09:48:00Z">
        <w:r w:rsidRPr="002A1719" w:rsidDel="0082079F">
          <w:rPr>
            <w:b/>
            <w:bCs/>
          </w:rPr>
          <w:delText>Personalización</w:delText>
        </w:r>
      </w:del>
    </w:p>
    <w:p w14:paraId="1D00C9C3" w14:textId="4791D8B5" w:rsidR="009E27F3" w:rsidDel="0082079F" w:rsidRDefault="00E85A63" w:rsidP="006B486C">
      <w:pPr>
        <w:pStyle w:val="Prrafodelista"/>
        <w:numPr>
          <w:ilvl w:val="0"/>
          <w:numId w:val="19"/>
        </w:numPr>
        <w:rPr>
          <w:del w:id="563" w:author="MARRAHY ARENAS, SERGI" w:date="2024-05-16T11:48:00Z" w16du:dateUtc="2024-05-16T09:48:00Z"/>
        </w:rPr>
      </w:pPr>
      <w:del w:id="564" w:author="MARRAHY ARENAS, SERGI" w:date="2024-05-16T11:48:00Z" w16du:dateUtc="2024-05-16T09:48:00Z">
        <w:r w:rsidDel="0082079F">
          <w:delText>Permitir al usuario personalizar la interfaz de usuario con fondos de pantalla y fotos de perfi</w:delText>
        </w:r>
        <w:r w:rsidR="00F807E9" w:rsidDel="0082079F">
          <w:delText>l</w:delText>
        </w:r>
        <w:r w:rsidDel="0082079F">
          <w:delText>.</w:delText>
        </w:r>
      </w:del>
    </w:p>
    <w:p w14:paraId="77FEAC78" w14:textId="6B2CC1D3" w:rsidR="00294DD1" w:rsidRPr="00F807E9" w:rsidDel="0082079F" w:rsidRDefault="00E85A63" w:rsidP="006B486C">
      <w:pPr>
        <w:pStyle w:val="Prrafodelista"/>
        <w:numPr>
          <w:ilvl w:val="0"/>
          <w:numId w:val="19"/>
        </w:numPr>
        <w:rPr>
          <w:del w:id="565" w:author="MARRAHY ARENAS, SERGI" w:date="2024-05-16T11:48:00Z" w16du:dateUtc="2024-05-16T09:48:00Z"/>
        </w:rPr>
      </w:pPr>
      <w:del w:id="566" w:author="MARRAHY ARENAS, SERGI" w:date="2024-05-16T11:48:00Z" w16du:dateUtc="2024-05-16T09:48:00Z">
        <w:r w:rsidDel="0082079F">
          <w:delText>Implementar opciones de personalización como el cambio entre modos claro y oscuro.</w:delText>
        </w:r>
      </w:del>
    </w:p>
    <w:p w14:paraId="0C90A948" w14:textId="77777777" w:rsidR="0095613D" w:rsidDel="0082079F" w:rsidRDefault="0095613D" w:rsidP="0095613D">
      <w:pPr>
        <w:rPr>
          <w:del w:id="567" w:author="MARRAHY ARENAS, SERGI" w:date="2024-05-16T11:48:00Z" w16du:dateUtc="2024-05-16T09:48:00Z"/>
        </w:rPr>
      </w:pPr>
    </w:p>
    <w:p w14:paraId="3FA23176" w14:textId="77777777" w:rsidR="0095613D" w:rsidDel="0082079F" w:rsidRDefault="0095613D" w:rsidP="0095613D">
      <w:pPr>
        <w:rPr>
          <w:del w:id="568" w:author="MARRAHY ARENAS, SERGI" w:date="2024-05-16T11:48:00Z" w16du:dateUtc="2024-05-16T09:48:00Z"/>
        </w:rPr>
      </w:pPr>
    </w:p>
    <w:p w14:paraId="40315B38" w14:textId="77777777" w:rsidR="0095613D" w:rsidDel="0082079F" w:rsidRDefault="0095613D" w:rsidP="0095613D">
      <w:pPr>
        <w:rPr>
          <w:del w:id="569" w:author="MARRAHY ARENAS, SERGI" w:date="2024-05-16T11:48:00Z" w16du:dateUtc="2024-05-16T09:48:00Z"/>
        </w:rPr>
      </w:pPr>
    </w:p>
    <w:p w14:paraId="2163E813" w14:textId="670097F8" w:rsidR="00294DD1" w:rsidRDefault="009A117C" w:rsidP="00EA0838">
      <w:pPr>
        <w:rPr>
          <w:rFonts w:eastAsiaTheme="majorEastAsia" w:cstheme="majorBidi"/>
          <w:b/>
          <w:sz w:val="28"/>
          <w:szCs w:val="32"/>
        </w:rPr>
      </w:pPr>
      <w:r>
        <w:rPr>
          <w:b/>
          <w:bCs/>
        </w:rPr>
        <w:t>Tablas de Casos de Uso:</w:t>
      </w:r>
    </w:p>
    <w:tbl>
      <w:tblPr>
        <w:tblStyle w:val="Tablaconcuadrcula"/>
        <w:tblW w:w="0" w:type="auto"/>
        <w:tblLook w:val="04A0" w:firstRow="1" w:lastRow="0" w:firstColumn="1" w:lastColumn="0" w:noHBand="0" w:noVBand="1"/>
      </w:tblPr>
      <w:tblGrid>
        <w:gridCol w:w="1271"/>
        <w:gridCol w:w="7790"/>
      </w:tblGrid>
      <w:tr w:rsidR="00715461" w14:paraId="6562EF1D" w14:textId="77777777" w:rsidTr="00AF2EB1">
        <w:tc>
          <w:tcPr>
            <w:tcW w:w="1271" w:type="dxa"/>
            <w:shd w:val="clear" w:color="auto" w:fill="C1E4F5" w:themeFill="accent1" w:themeFillTint="33"/>
          </w:tcPr>
          <w:p w14:paraId="59FF77C8" w14:textId="27334701" w:rsidR="00715461" w:rsidRPr="00403E25" w:rsidRDefault="00403E25" w:rsidP="00403E25">
            <w:pPr>
              <w:rPr>
                <w:b/>
                <w:bCs/>
              </w:rPr>
            </w:pPr>
            <w:r w:rsidRPr="00403E25">
              <w:rPr>
                <w:b/>
                <w:bCs/>
              </w:rPr>
              <w:t>Nombre</w:t>
            </w:r>
          </w:p>
        </w:tc>
        <w:tc>
          <w:tcPr>
            <w:tcW w:w="7790" w:type="dxa"/>
            <w:shd w:val="clear" w:color="auto" w:fill="C1E4F5" w:themeFill="accent1" w:themeFillTint="33"/>
          </w:tcPr>
          <w:p w14:paraId="38A3222D" w14:textId="610F79CA" w:rsidR="00715461" w:rsidRDefault="00403E25" w:rsidP="00403E25">
            <w:r>
              <w:t>Iniciar Sesión</w:t>
            </w:r>
          </w:p>
        </w:tc>
      </w:tr>
      <w:tr w:rsidR="00403E25" w14:paraId="3C1E70E6" w14:textId="77777777" w:rsidTr="00294E12">
        <w:tc>
          <w:tcPr>
            <w:tcW w:w="9061" w:type="dxa"/>
            <w:gridSpan w:val="2"/>
          </w:tcPr>
          <w:p w14:paraId="2EF7EA79" w14:textId="77777777" w:rsidR="00403E25" w:rsidRDefault="00403E25" w:rsidP="00403E25">
            <w:pPr>
              <w:rPr>
                <w:b/>
                <w:bCs/>
              </w:rPr>
            </w:pPr>
            <w:r w:rsidRPr="00403E25">
              <w:rPr>
                <w:b/>
                <w:bCs/>
              </w:rPr>
              <w:t>Descripción</w:t>
            </w:r>
            <w:r w:rsidR="001D4408">
              <w:rPr>
                <w:b/>
                <w:bCs/>
              </w:rPr>
              <w:t>:</w:t>
            </w:r>
          </w:p>
          <w:p w14:paraId="5359EE79" w14:textId="760D94E5" w:rsidR="001D4408" w:rsidRDefault="001D4408" w:rsidP="001D4408">
            <w:r>
              <w:t>Permite acceder a las funciones de la aplicación</w:t>
            </w:r>
          </w:p>
        </w:tc>
      </w:tr>
      <w:tr w:rsidR="00403E25" w14:paraId="7F3D1239" w14:textId="77777777" w:rsidTr="00867AB3">
        <w:tc>
          <w:tcPr>
            <w:tcW w:w="9061" w:type="dxa"/>
            <w:gridSpan w:val="2"/>
          </w:tcPr>
          <w:p w14:paraId="11B20036" w14:textId="326C1997" w:rsidR="00403E25" w:rsidRDefault="00403E25" w:rsidP="00403E25">
            <w:pPr>
              <w:rPr>
                <w:b/>
                <w:bCs/>
              </w:rPr>
            </w:pPr>
            <w:r w:rsidRPr="00403E25">
              <w:rPr>
                <w:b/>
                <w:bCs/>
              </w:rPr>
              <w:t>Actores</w:t>
            </w:r>
            <w:r w:rsidR="001222D4">
              <w:rPr>
                <w:b/>
                <w:bCs/>
              </w:rPr>
              <w:t>:</w:t>
            </w:r>
          </w:p>
          <w:p w14:paraId="3BA68B5C" w14:textId="2B60B7F7" w:rsidR="00461520" w:rsidRDefault="00461520" w:rsidP="00461520">
            <w:r>
              <w:t>Usuario</w:t>
            </w:r>
          </w:p>
        </w:tc>
      </w:tr>
      <w:tr w:rsidR="00403E25" w14:paraId="34913385" w14:textId="77777777" w:rsidTr="00CA1F80">
        <w:tc>
          <w:tcPr>
            <w:tcW w:w="9061" w:type="dxa"/>
            <w:gridSpan w:val="2"/>
          </w:tcPr>
          <w:p w14:paraId="041966E1" w14:textId="6027B895" w:rsidR="00403E25" w:rsidRDefault="00403E25" w:rsidP="00403E25">
            <w:pPr>
              <w:rPr>
                <w:b/>
                <w:bCs/>
              </w:rPr>
            </w:pPr>
            <w:r w:rsidRPr="00403E25">
              <w:rPr>
                <w:b/>
                <w:bCs/>
              </w:rPr>
              <w:t>Precondiciones</w:t>
            </w:r>
            <w:r w:rsidR="001222D4">
              <w:rPr>
                <w:b/>
                <w:bCs/>
              </w:rPr>
              <w:t>:</w:t>
            </w:r>
          </w:p>
          <w:p w14:paraId="0F4065E1" w14:textId="526B1F5E" w:rsidR="00461520" w:rsidRDefault="00E32315" w:rsidP="00461520">
            <w:r>
              <w:t>El usuario debe estar previamente registrado</w:t>
            </w:r>
          </w:p>
        </w:tc>
      </w:tr>
      <w:tr w:rsidR="00403E25" w14:paraId="12182FBD" w14:textId="77777777" w:rsidTr="007B2FC6">
        <w:tc>
          <w:tcPr>
            <w:tcW w:w="9061" w:type="dxa"/>
            <w:gridSpan w:val="2"/>
          </w:tcPr>
          <w:p w14:paraId="650D7A84" w14:textId="76FBC50F" w:rsidR="00403E25" w:rsidRDefault="00403E25" w:rsidP="00403E25">
            <w:pPr>
              <w:rPr>
                <w:b/>
                <w:bCs/>
              </w:rPr>
            </w:pPr>
            <w:r w:rsidRPr="00403E25">
              <w:rPr>
                <w:b/>
                <w:bCs/>
              </w:rPr>
              <w:t>Flujo Normal</w:t>
            </w:r>
            <w:r w:rsidR="001222D4">
              <w:rPr>
                <w:b/>
                <w:bCs/>
              </w:rPr>
              <w:t>:</w:t>
            </w:r>
          </w:p>
          <w:p w14:paraId="13B3098A" w14:textId="072198AE" w:rsidR="00E32315" w:rsidRDefault="00E32315" w:rsidP="00E32315">
            <w:r>
              <w:t>1.- El autor inserta sus credenciales en los campos correspondientes</w:t>
            </w:r>
            <w:r w:rsidR="006E7EA0">
              <w:t>.</w:t>
            </w:r>
          </w:p>
          <w:p w14:paraId="226CCD9B" w14:textId="7345CB41" w:rsidR="00E32315" w:rsidRDefault="00E32315" w:rsidP="00E32315">
            <w:r>
              <w:t>2.- El actor pulsa el botón de iniciar sesión</w:t>
            </w:r>
            <w:r w:rsidR="006E7EA0">
              <w:t>.</w:t>
            </w:r>
          </w:p>
          <w:p w14:paraId="700C7178" w14:textId="77777777" w:rsidR="006E7EA0" w:rsidRDefault="006E7EA0" w:rsidP="00E32315">
            <w:r>
              <w:t xml:space="preserve">3.- </w:t>
            </w:r>
            <w:r w:rsidR="00D53ADD">
              <w:t xml:space="preserve">El sistema comprueba </w:t>
            </w:r>
            <w:r w:rsidR="00BD481F">
              <w:t>si las credenciales existen en la base de datos.</w:t>
            </w:r>
          </w:p>
          <w:p w14:paraId="552BF30D" w14:textId="2154A4E7" w:rsidR="00BD481F" w:rsidRDefault="00BD481F" w:rsidP="00E32315">
            <w:r>
              <w:t xml:space="preserve">4.- </w:t>
            </w:r>
            <w:r w:rsidR="003A5F3E">
              <w:t>El sistema navega hacia la pantalla de búsqueda de personaje.</w:t>
            </w:r>
          </w:p>
        </w:tc>
      </w:tr>
      <w:tr w:rsidR="00403E25" w14:paraId="37B3E9A7" w14:textId="77777777" w:rsidTr="007C045D">
        <w:tc>
          <w:tcPr>
            <w:tcW w:w="9061" w:type="dxa"/>
            <w:gridSpan w:val="2"/>
          </w:tcPr>
          <w:p w14:paraId="294397D6" w14:textId="0DA60844" w:rsidR="00403E25" w:rsidRDefault="00403E25" w:rsidP="00403E25">
            <w:pPr>
              <w:rPr>
                <w:b/>
                <w:bCs/>
              </w:rPr>
            </w:pPr>
            <w:r w:rsidRPr="00403E25">
              <w:rPr>
                <w:b/>
                <w:bCs/>
              </w:rPr>
              <w:t>Flujo Alternativo</w:t>
            </w:r>
            <w:r w:rsidR="003A5F3E">
              <w:rPr>
                <w:b/>
                <w:bCs/>
              </w:rPr>
              <w:t>:</w:t>
            </w:r>
          </w:p>
          <w:p w14:paraId="3108BFD4" w14:textId="479D0626" w:rsidR="003A5F3E" w:rsidRDefault="00BA7773" w:rsidP="003A5F3E">
            <w:r>
              <w:t>3</w:t>
            </w:r>
            <w:r w:rsidR="001222D4">
              <w:t>.A.- El sistema comprueba si las credenciales son correctas, si no lo son</w:t>
            </w:r>
            <w:r>
              <w:t>, se avisa al actor con un mensaje de error.</w:t>
            </w:r>
          </w:p>
        </w:tc>
      </w:tr>
      <w:tr w:rsidR="00403E25" w14:paraId="0167A29D" w14:textId="77777777" w:rsidTr="00117176">
        <w:tc>
          <w:tcPr>
            <w:tcW w:w="9061" w:type="dxa"/>
            <w:gridSpan w:val="2"/>
          </w:tcPr>
          <w:p w14:paraId="56367E2D" w14:textId="77777777" w:rsidR="00403E25" w:rsidRDefault="00403E25" w:rsidP="00403E25">
            <w:pPr>
              <w:rPr>
                <w:b/>
                <w:bCs/>
              </w:rPr>
            </w:pPr>
            <w:r w:rsidRPr="00403E25">
              <w:rPr>
                <w:b/>
                <w:bCs/>
              </w:rPr>
              <w:t>Postcondiciones</w:t>
            </w:r>
          </w:p>
          <w:p w14:paraId="109363C8" w14:textId="2E6D40C1" w:rsidR="00BA7773" w:rsidRPr="00BA7773" w:rsidRDefault="00BA7773" w:rsidP="00BA7773">
            <w:r>
              <w:t xml:space="preserve">El </w:t>
            </w:r>
            <w:r w:rsidR="000760D4">
              <w:t>usuario puede hacer uso de las funciones de la aplicación.</w:t>
            </w:r>
          </w:p>
        </w:tc>
      </w:tr>
    </w:tbl>
    <w:p w14:paraId="35D78ADC" w14:textId="77777777" w:rsidR="00555E08" w:rsidRDefault="00555E08" w:rsidP="000760D4"/>
    <w:p w14:paraId="486D3620" w14:textId="77777777" w:rsidR="00F47C33" w:rsidRDefault="00F47C33" w:rsidP="000760D4"/>
    <w:p w14:paraId="3FA757F4" w14:textId="77777777" w:rsidR="00F47C33" w:rsidRDefault="00F47C33" w:rsidP="000760D4"/>
    <w:p w14:paraId="68AB64E6" w14:textId="77777777" w:rsidR="00F47C33" w:rsidRDefault="00F47C33" w:rsidP="000760D4"/>
    <w:p w14:paraId="1DBEF039" w14:textId="77777777" w:rsidR="00F47C33" w:rsidRDefault="00F47C33" w:rsidP="000760D4"/>
    <w:p w14:paraId="55589D21" w14:textId="77777777" w:rsidR="00F47C33" w:rsidRDefault="00F47C33" w:rsidP="000760D4"/>
    <w:p w14:paraId="4321370B" w14:textId="77777777" w:rsidR="004221EA" w:rsidRDefault="004221EA" w:rsidP="000760D4"/>
    <w:tbl>
      <w:tblPr>
        <w:tblStyle w:val="Tablaconcuadrcula"/>
        <w:tblW w:w="0" w:type="auto"/>
        <w:tblLook w:val="04A0" w:firstRow="1" w:lastRow="0" w:firstColumn="1" w:lastColumn="0" w:noHBand="0" w:noVBand="1"/>
      </w:tblPr>
      <w:tblGrid>
        <w:gridCol w:w="1271"/>
        <w:gridCol w:w="7790"/>
      </w:tblGrid>
      <w:tr w:rsidR="000760D4" w14:paraId="0A4F8035" w14:textId="77777777" w:rsidTr="00781A3F">
        <w:tc>
          <w:tcPr>
            <w:tcW w:w="1271" w:type="dxa"/>
            <w:shd w:val="clear" w:color="auto" w:fill="C1E4F5" w:themeFill="accent1" w:themeFillTint="33"/>
          </w:tcPr>
          <w:p w14:paraId="2C1FEDFC" w14:textId="77777777" w:rsidR="000760D4" w:rsidRPr="00403E25" w:rsidRDefault="000760D4" w:rsidP="00C85F8B">
            <w:pPr>
              <w:rPr>
                <w:b/>
                <w:bCs/>
              </w:rPr>
            </w:pPr>
            <w:r w:rsidRPr="00403E25">
              <w:rPr>
                <w:b/>
                <w:bCs/>
              </w:rPr>
              <w:t>Nombre</w:t>
            </w:r>
          </w:p>
        </w:tc>
        <w:tc>
          <w:tcPr>
            <w:tcW w:w="7790" w:type="dxa"/>
            <w:shd w:val="clear" w:color="auto" w:fill="C1E4F5" w:themeFill="accent1" w:themeFillTint="33"/>
          </w:tcPr>
          <w:p w14:paraId="5FF9B988" w14:textId="6DB364E3" w:rsidR="000760D4" w:rsidRDefault="000760D4" w:rsidP="00C85F8B">
            <w:r>
              <w:t>Iniciar Sesión con Google</w:t>
            </w:r>
          </w:p>
        </w:tc>
      </w:tr>
      <w:tr w:rsidR="000760D4" w14:paraId="4FD76005" w14:textId="77777777" w:rsidTr="00C85F8B">
        <w:tc>
          <w:tcPr>
            <w:tcW w:w="9061" w:type="dxa"/>
            <w:gridSpan w:val="2"/>
          </w:tcPr>
          <w:p w14:paraId="26F63704" w14:textId="77777777" w:rsidR="000760D4" w:rsidRDefault="000760D4" w:rsidP="00C85F8B">
            <w:pPr>
              <w:rPr>
                <w:b/>
                <w:bCs/>
              </w:rPr>
            </w:pPr>
            <w:r w:rsidRPr="00403E25">
              <w:rPr>
                <w:b/>
                <w:bCs/>
              </w:rPr>
              <w:t>Descripción</w:t>
            </w:r>
            <w:r>
              <w:rPr>
                <w:b/>
                <w:bCs/>
              </w:rPr>
              <w:t>:</w:t>
            </w:r>
          </w:p>
          <w:p w14:paraId="4EA94C0D" w14:textId="77777777" w:rsidR="000760D4" w:rsidRDefault="000760D4" w:rsidP="00C85F8B">
            <w:r>
              <w:t>Permite acceder a las funciones de la aplicación</w:t>
            </w:r>
          </w:p>
        </w:tc>
      </w:tr>
      <w:tr w:rsidR="000760D4" w14:paraId="25C70F4D" w14:textId="77777777" w:rsidTr="00C85F8B">
        <w:tc>
          <w:tcPr>
            <w:tcW w:w="9061" w:type="dxa"/>
            <w:gridSpan w:val="2"/>
          </w:tcPr>
          <w:p w14:paraId="148B7CBB" w14:textId="77777777" w:rsidR="000760D4" w:rsidRDefault="000760D4" w:rsidP="00C85F8B">
            <w:pPr>
              <w:rPr>
                <w:b/>
                <w:bCs/>
              </w:rPr>
            </w:pPr>
            <w:r w:rsidRPr="00403E25">
              <w:rPr>
                <w:b/>
                <w:bCs/>
              </w:rPr>
              <w:t>Actores</w:t>
            </w:r>
            <w:r>
              <w:rPr>
                <w:b/>
                <w:bCs/>
              </w:rPr>
              <w:t>:</w:t>
            </w:r>
          </w:p>
          <w:p w14:paraId="463CCE67" w14:textId="77777777" w:rsidR="000760D4" w:rsidRDefault="000760D4" w:rsidP="00C85F8B">
            <w:r>
              <w:t>Usuario</w:t>
            </w:r>
          </w:p>
        </w:tc>
      </w:tr>
      <w:tr w:rsidR="000760D4" w14:paraId="4063ACB3" w14:textId="77777777" w:rsidTr="00C85F8B">
        <w:tc>
          <w:tcPr>
            <w:tcW w:w="9061" w:type="dxa"/>
            <w:gridSpan w:val="2"/>
          </w:tcPr>
          <w:p w14:paraId="60A2B431" w14:textId="77777777" w:rsidR="000760D4" w:rsidRDefault="000760D4" w:rsidP="00C85F8B">
            <w:pPr>
              <w:rPr>
                <w:b/>
                <w:bCs/>
              </w:rPr>
            </w:pPr>
            <w:r w:rsidRPr="00403E25">
              <w:rPr>
                <w:b/>
                <w:bCs/>
              </w:rPr>
              <w:t>Precondiciones</w:t>
            </w:r>
            <w:r>
              <w:rPr>
                <w:b/>
                <w:bCs/>
              </w:rPr>
              <w:t>:</w:t>
            </w:r>
          </w:p>
          <w:p w14:paraId="5CE7B6FB" w14:textId="00C11564" w:rsidR="000760D4" w:rsidRDefault="000760D4" w:rsidP="00C85F8B">
            <w:r>
              <w:t xml:space="preserve">El usuario debe </w:t>
            </w:r>
            <w:r w:rsidR="00BF6EC0">
              <w:t>tener registrada una cuenta de Google en el dispositivo</w:t>
            </w:r>
          </w:p>
        </w:tc>
      </w:tr>
      <w:tr w:rsidR="000760D4" w14:paraId="005CA6A5" w14:textId="77777777" w:rsidTr="00C85F8B">
        <w:tc>
          <w:tcPr>
            <w:tcW w:w="9061" w:type="dxa"/>
            <w:gridSpan w:val="2"/>
          </w:tcPr>
          <w:p w14:paraId="4AE52FFC" w14:textId="77777777" w:rsidR="000760D4" w:rsidRDefault="000760D4" w:rsidP="00C85F8B">
            <w:pPr>
              <w:rPr>
                <w:b/>
                <w:bCs/>
              </w:rPr>
            </w:pPr>
            <w:r w:rsidRPr="00403E25">
              <w:rPr>
                <w:b/>
                <w:bCs/>
              </w:rPr>
              <w:t>Flujo Normal</w:t>
            </w:r>
            <w:r>
              <w:rPr>
                <w:b/>
                <w:bCs/>
              </w:rPr>
              <w:t>:</w:t>
            </w:r>
          </w:p>
          <w:p w14:paraId="41C3FCD2" w14:textId="77777777" w:rsidR="000760D4" w:rsidRDefault="000760D4" w:rsidP="00C85F8B">
            <w:r>
              <w:t xml:space="preserve">1.- El autor </w:t>
            </w:r>
            <w:r w:rsidR="00BF6EC0">
              <w:t>pulsa el botón de Iniciar Sesión con Google.</w:t>
            </w:r>
          </w:p>
          <w:p w14:paraId="343204E2" w14:textId="77777777" w:rsidR="00BF6EC0" w:rsidRDefault="00BF6EC0" w:rsidP="00C85F8B">
            <w:r>
              <w:t xml:space="preserve">2.- El sistema comprueba </w:t>
            </w:r>
            <w:r w:rsidR="00860081">
              <w:t>si hay una cuenta existente de Google registrada en el dispositivo.</w:t>
            </w:r>
          </w:p>
          <w:p w14:paraId="494BE9FF" w14:textId="303D4031" w:rsidR="00860081" w:rsidRDefault="00860081" w:rsidP="00C85F8B">
            <w:r>
              <w:t xml:space="preserve">3.- El sistema navega hacia la pantalla de </w:t>
            </w:r>
            <w:r w:rsidR="005027C2">
              <w:t>búsqueda de personaje.</w:t>
            </w:r>
          </w:p>
        </w:tc>
      </w:tr>
      <w:tr w:rsidR="000760D4" w14:paraId="044C1D4D" w14:textId="77777777" w:rsidTr="00C85F8B">
        <w:tc>
          <w:tcPr>
            <w:tcW w:w="9061" w:type="dxa"/>
            <w:gridSpan w:val="2"/>
          </w:tcPr>
          <w:p w14:paraId="7D71B498" w14:textId="77777777" w:rsidR="000760D4" w:rsidRDefault="000760D4" w:rsidP="00C85F8B">
            <w:pPr>
              <w:rPr>
                <w:b/>
                <w:bCs/>
              </w:rPr>
            </w:pPr>
            <w:r w:rsidRPr="00403E25">
              <w:rPr>
                <w:b/>
                <w:bCs/>
              </w:rPr>
              <w:t>Flujo Alternativo</w:t>
            </w:r>
            <w:r>
              <w:rPr>
                <w:b/>
                <w:bCs/>
              </w:rPr>
              <w:t>:</w:t>
            </w:r>
          </w:p>
          <w:p w14:paraId="0E2A3551" w14:textId="75CCF214" w:rsidR="000760D4" w:rsidRDefault="005027C2" w:rsidP="00C85F8B">
            <w:r>
              <w:t xml:space="preserve">2.A.- El sistema comprueba </w:t>
            </w:r>
            <w:r w:rsidR="006371CF">
              <w:t>si hay una cuenta existente de Google registrada en el dispositivo, si no la hay, se le avisa al actor con un mensaje de error.</w:t>
            </w:r>
          </w:p>
        </w:tc>
      </w:tr>
      <w:tr w:rsidR="000760D4" w:rsidRPr="00BA7773" w14:paraId="5331B9C9" w14:textId="77777777" w:rsidTr="00C85F8B">
        <w:tc>
          <w:tcPr>
            <w:tcW w:w="9061" w:type="dxa"/>
            <w:gridSpan w:val="2"/>
          </w:tcPr>
          <w:p w14:paraId="770CC146" w14:textId="77777777" w:rsidR="000760D4" w:rsidRDefault="000760D4" w:rsidP="00C85F8B">
            <w:pPr>
              <w:rPr>
                <w:b/>
                <w:bCs/>
              </w:rPr>
            </w:pPr>
            <w:r w:rsidRPr="00403E25">
              <w:rPr>
                <w:b/>
                <w:bCs/>
              </w:rPr>
              <w:t>Postcondiciones</w:t>
            </w:r>
          </w:p>
          <w:p w14:paraId="3F5FA45F" w14:textId="77777777" w:rsidR="000760D4" w:rsidRPr="00BA7773" w:rsidRDefault="000760D4" w:rsidP="00C85F8B">
            <w:r>
              <w:t>El usuario puede hacer uso de las funciones de la aplicación.</w:t>
            </w:r>
          </w:p>
        </w:tc>
      </w:tr>
    </w:tbl>
    <w:p w14:paraId="61A0439A" w14:textId="1CDDA6C9" w:rsidR="00781A3F" w:rsidRDefault="00294DD1" w:rsidP="00781A3F">
      <w:del w:id="570" w:author="MARRAHY ARENAS, SERGI" w:date="2024-05-22T19:18:00Z" w16du:dateUtc="2024-05-22T17:18:00Z">
        <w:r w:rsidDel="00B37B11">
          <w:delText>mostrará un mensaje de error.</w:delText>
        </w:r>
      </w:del>
    </w:p>
    <w:tbl>
      <w:tblPr>
        <w:tblStyle w:val="Tablaconcuadrcula"/>
        <w:tblW w:w="0" w:type="auto"/>
        <w:tblLook w:val="04A0" w:firstRow="1" w:lastRow="0" w:firstColumn="1" w:lastColumn="0" w:noHBand="0" w:noVBand="1"/>
      </w:tblPr>
      <w:tblGrid>
        <w:gridCol w:w="1271"/>
        <w:gridCol w:w="7790"/>
      </w:tblGrid>
      <w:tr w:rsidR="00781A3F" w14:paraId="309E26A6" w14:textId="77777777" w:rsidTr="00C85F8B">
        <w:tc>
          <w:tcPr>
            <w:tcW w:w="1271" w:type="dxa"/>
            <w:shd w:val="clear" w:color="auto" w:fill="C1E4F5" w:themeFill="accent1" w:themeFillTint="33"/>
          </w:tcPr>
          <w:p w14:paraId="6FFEB324" w14:textId="77777777" w:rsidR="00781A3F" w:rsidRPr="00403E25" w:rsidRDefault="00781A3F" w:rsidP="00C85F8B">
            <w:pPr>
              <w:rPr>
                <w:b/>
                <w:bCs/>
              </w:rPr>
            </w:pPr>
            <w:r w:rsidRPr="00403E25">
              <w:rPr>
                <w:b/>
                <w:bCs/>
              </w:rPr>
              <w:t>Nombre</w:t>
            </w:r>
          </w:p>
        </w:tc>
        <w:tc>
          <w:tcPr>
            <w:tcW w:w="7790" w:type="dxa"/>
            <w:shd w:val="clear" w:color="auto" w:fill="C1E4F5" w:themeFill="accent1" w:themeFillTint="33"/>
          </w:tcPr>
          <w:p w14:paraId="192B63BE" w14:textId="0A49D3BC" w:rsidR="00781A3F" w:rsidRDefault="00781A3F" w:rsidP="00C85F8B">
            <w:r>
              <w:t>Crear una cuenta nueva</w:t>
            </w:r>
          </w:p>
        </w:tc>
      </w:tr>
      <w:tr w:rsidR="00781A3F" w14:paraId="2205159E" w14:textId="77777777" w:rsidTr="00C85F8B">
        <w:tc>
          <w:tcPr>
            <w:tcW w:w="9061" w:type="dxa"/>
            <w:gridSpan w:val="2"/>
          </w:tcPr>
          <w:p w14:paraId="3E3D71BE" w14:textId="77777777" w:rsidR="00781A3F" w:rsidRDefault="00781A3F" w:rsidP="00C85F8B">
            <w:pPr>
              <w:rPr>
                <w:b/>
                <w:bCs/>
              </w:rPr>
            </w:pPr>
            <w:r w:rsidRPr="00403E25">
              <w:rPr>
                <w:b/>
                <w:bCs/>
              </w:rPr>
              <w:t>Descripción</w:t>
            </w:r>
            <w:r>
              <w:rPr>
                <w:b/>
                <w:bCs/>
              </w:rPr>
              <w:t>:</w:t>
            </w:r>
          </w:p>
          <w:p w14:paraId="56414BC8" w14:textId="6185F297" w:rsidR="00781A3F" w:rsidRDefault="000A2253" w:rsidP="00C85F8B">
            <w:r>
              <w:t>Permite al usuario crear una cuenta</w:t>
            </w:r>
          </w:p>
        </w:tc>
      </w:tr>
      <w:tr w:rsidR="00781A3F" w14:paraId="0B04063C" w14:textId="77777777" w:rsidTr="00C85F8B">
        <w:tc>
          <w:tcPr>
            <w:tcW w:w="9061" w:type="dxa"/>
            <w:gridSpan w:val="2"/>
          </w:tcPr>
          <w:p w14:paraId="381B1FB2" w14:textId="77777777" w:rsidR="00781A3F" w:rsidRDefault="00781A3F" w:rsidP="00C85F8B">
            <w:pPr>
              <w:rPr>
                <w:b/>
                <w:bCs/>
              </w:rPr>
            </w:pPr>
            <w:r w:rsidRPr="00403E25">
              <w:rPr>
                <w:b/>
                <w:bCs/>
              </w:rPr>
              <w:t>Actores</w:t>
            </w:r>
            <w:r>
              <w:rPr>
                <w:b/>
                <w:bCs/>
              </w:rPr>
              <w:t>:</w:t>
            </w:r>
          </w:p>
          <w:p w14:paraId="039BCC94" w14:textId="77777777" w:rsidR="00781A3F" w:rsidRDefault="00781A3F" w:rsidP="00C85F8B">
            <w:r>
              <w:t>Usuario</w:t>
            </w:r>
          </w:p>
        </w:tc>
      </w:tr>
      <w:tr w:rsidR="00781A3F" w14:paraId="58F93624" w14:textId="77777777" w:rsidTr="00C85F8B">
        <w:tc>
          <w:tcPr>
            <w:tcW w:w="9061" w:type="dxa"/>
            <w:gridSpan w:val="2"/>
          </w:tcPr>
          <w:p w14:paraId="346FF5AD" w14:textId="77777777" w:rsidR="00781A3F" w:rsidRDefault="00781A3F" w:rsidP="00C85F8B">
            <w:pPr>
              <w:rPr>
                <w:b/>
                <w:bCs/>
              </w:rPr>
            </w:pPr>
            <w:r w:rsidRPr="00403E25">
              <w:rPr>
                <w:b/>
                <w:bCs/>
              </w:rPr>
              <w:t>Precondiciones</w:t>
            </w:r>
            <w:r>
              <w:rPr>
                <w:b/>
                <w:bCs/>
              </w:rPr>
              <w:t>:</w:t>
            </w:r>
          </w:p>
          <w:p w14:paraId="4630CB6F" w14:textId="32A0531A" w:rsidR="00781A3F" w:rsidRDefault="000A2253" w:rsidP="00C85F8B">
            <w:r>
              <w:t>El usuario debe introducir unas credenciales que no se estén ya registradas en la base de datos.</w:t>
            </w:r>
          </w:p>
        </w:tc>
      </w:tr>
      <w:tr w:rsidR="00781A3F" w14:paraId="0DDFE3F1" w14:textId="77777777" w:rsidTr="00C85F8B">
        <w:tc>
          <w:tcPr>
            <w:tcW w:w="9061" w:type="dxa"/>
            <w:gridSpan w:val="2"/>
          </w:tcPr>
          <w:p w14:paraId="6B9EF498" w14:textId="77777777" w:rsidR="00781A3F" w:rsidRDefault="00781A3F" w:rsidP="00C85F8B">
            <w:pPr>
              <w:rPr>
                <w:b/>
                <w:bCs/>
              </w:rPr>
            </w:pPr>
            <w:r w:rsidRPr="00403E25">
              <w:rPr>
                <w:b/>
                <w:bCs/>
              </w:rPr>
              <w:t>Flujo Normal</w:t>
            </w:r>
            <w:r>
              <w:rPr>
                <w:b/>
                <w:bCs/>
              </w:rPr>
              <w:t>:</w:t>
            </w:r>
          </w:p>
          <w:p w14:paraId="1A8D3281" w14:textId="77777777" w:rsidR="00781A3F" w:rsidRDefault="000A2253" w:rsidP="00C85F8B">
            <w:r>
              <w:t>1.- El autor introduce credenciales no existentes en la base de datos.</w:t>
            </w:r>
          </w:p>
          <w:p w14:paraId="68B7BD12" w14:textId="77777777" w:rsidR="000A2253" w:rsidRDefault="000A2253" w:rsidP="00C85F8B">
            <w:r>
              <w:t xml:space="preserve">2.- El autor pulsa el botón de </w:t>
            </w:r>
            <w:r w:rsidR="001E1AB4">
              <w:t>registrarse.</w:t>
            </w:r>
          </w:p>
          <w:p w14:paraId="72E9B803" w14:textId="77777777" w:rsidR="001E1AB4" w:rsidRDefault="001E1AB4" w:rsidP="00C85F8B">
            <w:r>
              <w:t>3.- El sistema comprueba que el nombre de usuario no existe en la base de datos.</w:t>
            </w:r>
          </w:p>
          <w:p w14:paraId="38C8E402" w14:textId="6E04888C" w:rsidR="001E1AB4" w:rsidRDefault="001E1AB4" w:rsidP="00C85F8B">
            <w:r>
              <w:t>4.- El sistema navega hacia la pantalla de búsqueda de personaje.</w:t>
            </w:r>
          </w:p>
        </w:tc>
      </w:tr>
      <w:tr w:rsidR="00781A3F" w14:paraId="04CACB33" w14:textId="77777777" w:rsidTr="00C85F8B">
        <w:tc>
          <w:tcPr>
            <w:tcW w:w="9061" w:type="dxa"/>
            <w:gridSpan w:val="2"/>
          </w:tcPr>
          <w:p w14:paraId="61384567" w14:textId="77777777" w:rsidR="00781A3F" w:rsidRDefault="00781A3F" w:rsidP="00C85F8B">
            <w:pPr>
              <w:rPr>
                <w:b/>
                <w:bCs/>
              </w:rPr>
            </w:pPr>
            <w:r w:rsidRPr="00403E25">
              <w:rPr>
                <w:b/>
                <w:bCs/>
              </w:rPr>
              <w:t>Flujo Alternativo</w:t>
            </w:r>
            <w:r>
              <w:rPr>
                <w:b/>
                <w:bCs/>
              </w:rPr>
              <w:t>:</w:t>
            </w:r>
          </w:p>
          <w:p w14:paraId="46CB6ABE" w14:textId="1C903F30" w:rsidR="00781A3F" w:rsidRDefault="009671D9" w:rsidP="00C85F8B">
            <w:r>
              <w:t>3.- El sistema comprueba que el nombre de usuario existe en la base de datos, avisa al actor con un mensaje de error.</w:t>
            </w:r>
          </w:p>
        </w:tc>
      </w:tr>
      <w:tr w:rsidR="00781A3F" w:rsidRPr="00BA7773" w14:paraId="0922A1C3" w14:textId="77777777" w:rsidTr="00C85F8B">
        <w:tc>
          <w:tcPr>
            <w:tcW w:w="9061" w:type="dxa"/>
            <w:gridSpan w:val="2"/>
          </w:tcPr>
          <w:p w14:paraId="72E224A3" w14:textId="77777777" w:rsidR="00781A3F" w:rsidRDefault="00781A3F" w:rsidP="00C85F8B">
            <w:pPr>
              <w:rPr>
                <w:b/>
                <w:bCs/>
              </w:rPr>
            </w:pPr>
            <w:r w:rsidRPr="00403E25">
              <w:rPr>
                <w:b/>
                <w:bCs/>
              </w:rPr>
              <w:t>Postcondiciones</w:t>
            </w:r>
          </w:p>
          <w:p w14:paraId="68A47B7F" w14:textId="77777777" w:rsidR="00781A3F" w:rsidRPr="00BA7773" w:rsidRDefault="00781A3F" w:rsidP="00C85F8B">
            <w:r>
              <w:t>El usuario puede hacer uso de las funciones de la aplicación.</w:t>
            </w:r>
          </w:p>
        </w:tc>
      </w:tr>
    </w:tbl>
    <w:p w14:paraId="70CCA646" w14:textId="77777777" w:rsidR="00781A3F" w:rsidRDefault="00781A3F" w:rsidP="00781A3F"/>
    <w:p w14:paraId="526751B3" w14:textId="77777777" w:rsidR="00F47C33" w:rsidRDefault="00F47C33" w:rsidP="00781A3F"/>
    <w:p w14:paraId="0D7CBC74" w14:textId="77777777" w:rsidR="00F47C33" w:rsidRDefault="00F47C33" w:rsidP="00781A3F"/>
    <w:p w14:paraId="4B804AE1" w14:textId="77777777" w:rsidR="00F47C33" w:rsidRDefault="00F47C33" w:rsidP="00781A3F"/>
    <w:p w14:paraId="3AC84F85" w14:textId="77777777" w:rsidR="00F47C33" w:rsidRDefault="00F47C33" w:rsidP="00781A3F"/>
    <w:p w14:paraId="053E428C" w14:textId="77777777" w:rsidR="00F47C33" w:rsidRDefault="00F47C33" w:rsidP="00781A3F"/>
    <w:p w14:paraId="6FC893AC" w14:textId="77777777" w:rsidR="00F47C33" w:rsidRDefault="00F47C33" w:rsidP="00781A3F"/>
    <w:tbl>
      <w:tblPr>
        <w:tblStyle w:val="Tablaconcuadrcula"/>
        <w:tblW w:w="0" w:type="auto"/>
        <w:tblLook w:val="04A0" w:firstRow="1" w:lastRow="0" w:firstColumn="1" w:lastColumn="0" w:noHBand="0" w:noVBand="1"/>
      </w:tblPr>
      <w:tblGrid>
        <w:gridCol w:w="1271"/>
        <w:gridCol w:w="7790"/>
      </w:tblGrid>
      <w:tr w:rsidR="009671D9" w14:paraId="21D20950" w14:textId="77777777" w:rsidTr="00C85F8B">
        <w:tc>
          <w:tcPr>
            <w:tcW w:w="1271" w:type="dxa"/>
            <w:shd w:val="clear" w:color="auto" w:fill="C1E4F5" w:themeFill="accent1" w:themeFillTint="33"/>
          </w:tcPr>
          <w:p w14:paraId="6C05C684" w14:textId="77777777" w:rsidR="009671D9" w:rsidRPr="00403E25" w:rsidRDefault="009671D9" w:rsidP="00C85F8B">
            <w:pPr>
              <w:rPr>
                <w:b/>
                <w:bCs/>
              </w:rPr>
            </w:pPr>
            <w:r w:rsidRPr="00403E25">
              <w:rPr>
                <w:b/>
                <w:bCs/>
              </w:rPr>
              <w:t>Nombre</w:t>
            </w:r>
          </w:p>
        </w:tc>
        <w:tc>
          <w:tcPr>
            <w:tcW w:w="7790" w:type="dxa"/>
            <w:shd w:val="clear" w:color="auto" w:fill="C1E4F5" w:themeFill="accent1" w:themeFillTint="33"/>
          </w:tcPr>
          <w:p w14:paraId="349DB914" w14:textId="382D2FB4" w:rsidR="009671D9" w:rsidRDefault="009671D9" w:rsidP="00C85F8B">
            <w:r>
              <w:t>Buscar un personaje</w:t>
            </w:r>
          </w:p>
        </w:tc>
      </w:tr>
      <w:tr w:rsidR="009671D9" w14:paraId="2B798D27" w14:textId="77777777" w:rsidTr="00C85F8B">
        <w:tc>
          <w:tcPr>
            <w:tcW w:w="9061" w:type="dxa"/>
            <w:gridSpan w:val="2"/>
          </w:tcPr>
          <w:p w14:paraId="11BBFBC3" w14:textId="77777777" w:rsidR="009671D9" w:rsidRDefault="009671D9" w:rsidP="00C85F8B">
            <w:pPr>
              <w:rPr>
                <w:b/>
                <w:bCs/>
              </w:rPr>
            </w:pPr>
            <w:r w:rsidRPr="00403E25">
              <w:rPr>
                <w:b/>
                <w:bCs/>
              </w:rPr>
              <w:t>Descripción</w:t>
            </w:r>
            <w:r>
              <w:rPr>
                <w:b/>
                <w:bCs/>
              </w:rPr>
              <w:t>:</w:t>
            </w:r>
          </w:p>
          <w:p w14:paraId="73B61611" w14:textId="667EEE49" w:rsidR="009671D9" w:rsidRDefault="00B908AA" w:rsidP="00C85F8B">
            <w:r>
              <w:t>Permite a un usuario registrado la búsqueda de personajes.</w:t>
            </w:r>
          </w:p>
        </w:tc>
      </w:tr>
      <w:tr w:rsidR="009671D9" w14:paraId="37A34F26" w14:textId="77777777" w:rsidTr="00C85F8B">
        <w:tc>
          <w:tcPr>
            <w:tcW w:w="9061" w:type="dxa"/>
            <w:gridSpan w:val="2"/>
          </w:tcPr>
          <w:p w14:paraId="7128D81F" w14:textId="77777777" w:rsidR="009671D9" w:rsidRDefault="009671D9" w:rsidP="00C85F8B">
            <w:pPr>
              <w:rPr>
                <w:b/>
                <w:bCs/>
              </w:rPr>
            </w:pPr>
            <w:r w:rsidRPr="00403E25">
              <w:rPr>
                <w:b/>
                <w:bCs/>
              </w:rPr>
              <w:t>Actores</w:t>
            </w:r>
            <w:r>
              <w:rPr>
                <w:b/>
                <w:bCs/>
              </w:rPr>
              <w:t>:</w:t>
            </w:r>
          </w:p>
          <w:p w14:paraId="46F81DFD" w14:textId="77777777" w:rsidR="009671D9" w:rsidRDefault="009671D9" w:rsidP="00C85F8B">
            <w:r>
              <w:t>Usuario</w:t>
            </w:r>
          </w:p>
        </w:tc>
      </w:tr>
      <w:tr w:rsidR="009671D9" w14:paraId="2C1DC1D7" w14:textId="77777777" w:rsidTr="00C85F8B">
        <w:tc>
          <w:tcPr>
            <w:tcW w:w="9061" w:type="dxa"/>
            <w:gridSpan w:val="2"/>
          </w:tcPr>
          <w:p w14:paraId="0F202F49" w14:textId="77777777" w:rsidR="009671D9" w:rsidRDefault="009671D9" w:rsidP="00C85F8B">
            <w:pPr>
              <w:rPr>
                <w:b/>
                <w:bCs/>
              </w:rPr>
            </w:pPr>
            <w:r w:rsidRPr="00403E25">
              <w:rPr>
                <w:b/>
                <w:bCs/>
              </w:rPr>
              <w:t>Precondiciones</w:t>
            </w:r>
            <w:r>
              <w:rPr>
                <w:b/>
                <w:bCs/>
              </w:rPr>
              <w:t>:</w:t>
            </w:r>
          </w:p>
          <w:p w14:paraId="60C2CC20" w14:textId="06621582" w:rsidR="009671D9" w:rsidRDefault="00B908AA" w:rsidP="00C85F8B">
            <w:r>
              <w:t>El usuario debe introducir el nombre exacto de un personaje existente en el reino/servidor donde esté alojado.</w:t>
            </w:r>
          </w:p>
        </w:tc>
      </w:tr>
      <w:tr w:rsidR="009671D9" w14:paraId="66265DA3" w14:textId="77777777" w:rsidTr="00C85F8B">
        <w:tc>
          <w:tcPr>
            <w:tcW w:w="9061" w:type="dxa"/>
            <w:gridSpan w:val="2"/>
          </w:tcPr>
          <w:p w14:paraId="0CA22342" w14:textId="77777777" w:rsidR="009671D9" w:rsidRDefault="009671D9" w:rsidP="00C85F8B">
            <w:pPr>
              <w:rPr>
                <w:b/>
                <w:bCs/>
              </w:rPr>
            </w:pPr>
            <w:r w:rsidRPr="00403E25">
              <w:rPr>
                <w:b/>
                <w:bCs/>
              </w:rPr>
              <w:t>Flujo Normal</w:t>
            </w:r>
            <w:r>
              <w:rPr>
                <w:b/>
                <w:bCs/>
              </w:rPr>
              <w:t>:</w:t>
            </w:r>
          </w:p>
          <w:p w14:paraId="2EDCC2B5" w14:textId="222310C2" w:rsidR="009671D9" w:rsidRDefault="00B908AA" w:rsidP="00C85F8B">
            <w:r>
              <w:t xml:space="preserve">1.- </w:t>
            </w:r>
            <w:r w:rsidR="0043696C">
              <w:t>El sistema carga todos los datos de este personaje y los monta de una forma estructurada y amigable</w:t>
            </w:r>
            <w:r w:rsidR="008B4DD0">
              <w:t>.</w:t>
            </w:r>
            <w:r w:rsidR="0043696C">
              <w:t xml:space="preserve"> </w:t>
            </w:r>
          </w:p>
        </w:tc>
      </w:tr>
      <w:tr w:rsidR="009671D9" w14:paraId="7F2C7228" w14:textId="77777777" w:rsidTr="00C85F8B">
        <w:tc>
          <w:tcPr>
            <w:tcW w:w="9061" w:type="dxa"/>
            <w:gridSpan w:val="2"/>
          </w:tcPr>
          <w:p w14:paraId="68E325C8" w14:textId="77777777" w:rsidR="009671D9" w:rsidRDefault="009671D9" w:rsidP="00C85F8B">
            <w:pPr>
              <w:rPr>
                <w:b/>
                <w:bCs/>
              </w:rPr>
            </w:pPr>
            <w:r w:rsidRPr="00403E25">
              <w:rPr>
                <w:b/>
                <w:bCs/>
              </w:rPr>
              <w:t>Flujo Alternativo</w:t>
            </w:r>
            <w:r>
              <w:rPr>
                <w:b/>
                <w:bCs/>
              </w:rPr>
              <w:t>:</w:t>
            </w:r>
          </w:p>
          <w:p w14:paraId="6D2D5540" w14:textId="550361D8" w:rsidR="009671D9" w:rsidRDefault="00116263" w:rsidP="00C85F8B">
            <w:r>
              <w:t>1.A.- Si el nombre o el reino/servidor donde está alojado el personaje son incorrectos, el sistema volverá a la pantalla de búsqueda de personaje mostrando un mensaje de error.</w:t>
            </w:r>
          </w:p>
        </w:tc>
      </w:tr>
      <w:tr w:rsidR="009671D9" w:rsidRPr="00BA7773" w14:paraId="21012E99" w14:textId="77777777" w:rsidTr="00C85F8B">
        <w:tc>
          <w:tcPr>
            <w:tcW w:w="9061" w:type="dxa"/>
            <w:gridSpan w:val="2"/>
          </w:tcPr>
          <w:p w14:paraId="672456C0" w14:textId="77777777" w:rsidR="009671D9" w:rsidRDefault="009671D9" w:rsidP="00C85F8B">
            <w:pPr>
              <w:rPr>
                <w:b/>
                <w:bCs/>
              </w:rPr>
            </w:pPr>
            <w:r w:rsidRPr="00403E25">
              <w:rPr>
                <w:b/>
                <w:bCs/>
              </w:rPr>
              <w:t>Postcondiciones</w:t>
            </w:r>
          </w:p>
          <w:p w14:paraId="7820E514" w14:textId="263F3136" w:rsidR="009671D9" w:rsidRPr="00BA7773" w:rsidRDefault="00116263" w:rsidP="00C85F8B">
            <w:r>
              <w:t>El usuario puede consumir toda la información del personaje buscado.</w:t>
            </w:r>
          </w:p>
        </w:tc>
      </w:tr>
    </w:tbl>
    <w:p w14:paraId="24775D95" w14:textId="29AD7FA5" w:rsidR="00322059" w:rsidRDefault="00322059">
      <w:pPr>
        <w:jc w:val="left"/>
      </w:pPr>
    </w:p>
    <w:tbl>
      <w:tblPr>
        <w:tblStyle w:val="Tablaconcuadrcula"/>
        <w:tblW w:w="0" w:type="auto"/>
        <w:tblLook w:val="04A0" w:firstRow="1" w:lastRow="0" w:firstColumn="1" w:lastColumn="0" w:noHBand="0" w:noVBand="1"/>
      </w:tblPr>
      <w:tblGrid>
        <w:gridCol w:w="1271"/>
        <w:gridCol w:w="7790"/>
      </w:tblGrid>
      <w:tr w:rsidR="00322059" w14:paraId="0E98FCDA" w14:textId="77777777" w:rsidTr="00C85F8B">
        <w:tc>
          <w:tcPr>
            <w:tcW w:w="1271" w:type="dxa"/>
            <w:shd w:val="clear" w:color="auto" w:fill="C1E4F5" w:themeFill="accent1" w:themeFillTint="33"/>
          </w:tcPr>
          <w:p w14:paraId="17954266" w14:textId="77777777" w:rsidR="00322059" w:rsidRPr="00403E25" w:rsidRDefault="00322059" w:rsidP="00C85F8B">
            <w:pPr>
              <w:rPr>
                <w:b/>
                <w:bCs/>
              </w:rPr>
            </w:pPr>
            <w:r w:rsidRPr="00403E25">
              <w:rPr>
                <w:b/>
                <w:bCs/>
              </w:rPr>
              <w:t>Nombre</w:t>
            </w:r>
          </w:p>
        </w:tc>
        <w:tc>
          <w:tcPr>
            <w:tcW w:w="7790" w:type="dxa"/>
            <w:shd w:val="clear" w:color="auto" w:fill="C1E4F5" w:themeFill="accent1" w:themeFillTint="33"/>
          </w:tcPr>
          <w:p w14:paraId="5420EFB6" w14:textId="1C1B4E24" w:rsidR="00322059" w:rsidRDefault="00322059" w:rsidP="00C85F8B">
            <w:r>
              <w:t>Pantalla de Atributos</w:t>
            </w:r>
          </w:p>
        </w:tc>
      </w:tr>
      <w:tr w:rsidR="00322059" w14:paraId="0C41BD27" w14:textId="77777777" w:rsidTr="00C85F8B">
        <w:tc>
          <w:tcPr>
            <w:tcW w:w="9061" w:type="dxa"/>
            <w:gridSpan w:val="2"/>
          </w:tcPr>
          <w:p w14:paraId="1E28E19B" w14:textId="77777777" w:rsidR="00322059" w:rsidRDefault="00322059" w:rsidP="00C85F8B">
            <w:pPr>
              <w:rPr>
                <w:b/>
                <w:bCs/>
              </w:rPr>
            </w:pPr>
            <w:r w:rsidRPr="00403E25">
              <w:rPr>
                <w:b/>
                <w:bCs/>
              </w:rPr>
              <w:t>Descripción</w:t>
            </w:r>
            <w:r>
              <w:rPr>
                <w:b/>
                <w:bCs/>
              </w:rPr>
              <w:t>:</w:t>
            </w:r>
          </w:p>
          <w:p w14:paraId="2163C9CF" w14:textId="71032A69" w:rsidR="00322059" w:rsidRDefault="00322059" w:rsidP="00C85F8B">
            <w:r>
              <w:t>Muestra todos los atributos del personaje buscado</w:t>
            </w:r>
            <w:r w:rsidR="00812C24">
              <w:t xml:space="preserve"> y permite añadir el personaje a la lista de favoritos.</w:t>
            </w:r>
          </w:p>
        </w:tc>
      </w:tr>
      <w:tr w:rsidR="00322059" w14:paraId="4A25E68F" w14:textId="77777777" w:rsidTr="00C85F8B">
        <w:tc>
          <w:tcPr>
            <w:tcW w:w="9061" w:type="dxa"/>
            <w:gridSpan w:val="2"/>
          </w:tcPr>
          <w:p w14:paraId="5102486D" w14:textId="77777777" w:rsidR="00322059" w:rsidRDefault="00322059" w:rsidP="00C85F8B">
            <w:pPr>
              <w:rPr>
                <w:b/>
                <w:bCs/>
              </w:rPr>
            </w:pPr>
            <w:r w:rsidRPr="00403E25">
              <w:rPr>
                <w:b/>
                <w:bCs/>
              </w:rPr>
              <w:t>Actores</w:t>
            </w:r>
            <w:r>
              <w:rPr>
                <w:b/>
                <w:bCs/>
              </w:rPr>
              <w:t>:</w:t>
            </w:r>
          </w:p>
          <w:p w14:paraId="5FA14D78" w14:textId="77777777" w:rsidR="00322059" w:rsidRDefault="00322059" w:rsidP="00C85F8B">
            <w:r>
              <w:t>Usuario</w:t>
            </w:r>
          </w:p>
        </w:tc>
      </w:tr>
      <w:tr w:rsidR="00322059" w14:paraId="51AADD0F" w14:textId="77777777" w:rsidTr="00C85F8B">
        <w:tc>
          <w:tcPr>
            <w:tcW w:w="9061" w:type="dxa"/>
            <w:gridSpan w:val="2"/>
          </w:tcPr>
          <w:p w14:paraId="2B0AE05B" w14:textId="77777777" w:rsidR="00322059" w:rsidRDefault="00322059" w:rsidP="00C85F8B">
            <w:pPr>
              <w:rPr>
                <w:b/>
                <w:bCs/>
              </w:rPr>
            </w:pPr>
            <w:r w:rsidRPr="00403E25">
              <w:rPr>
                <w:b/>
                <w:bCs/>
              </w:rPr>
              <w:t>Precondiciones</w:t>
            </w:r>
            <w:r>
              <w:rPr>
                <w:b/>
                <w:bCs/>
              </w:rPr>
              <w:t>:</w:t>
            </w:r>
          </w:p>
          <w:p w14:paraId="5B4DC5D2" w14:textId="1C04E5BE" w:rsidR="00322059" w:rsidRDefault="00812C24" w:rsidP="00C85F8B">
            <w:r>
              <w:t>El usuario puede acceder a esta pantalla pulsando el botón de Atributos</w:t>
            </w:r>
            <w:r w:rsidR="001F0042">
              <w:t>, también puede agregar el personaje con el botón en forma de estrella.</w:t>
            </w:r>
          </w:p>
        </w:tc>
      </w:tr>
      <w:tr w:rsidR="00322059" w14:paraId="250312D3" w14:textId="77777777" w:rsidTr="00C85F8B">
        <w:tc>
          <w:tcPr>
            <w:tcW w:w="9061" w:type="dxa"/>
            <w:gridSpan w:val="2"/>
          </w:tcPr>
          <w:p w14:paraId="22EF6523" w14:textId="77777777" w:rsidR="00322059" w:rsidRDefault="00322059" w:rsidP="00C85F8B">
            <w:pPr>
              <w:rPr>
                <w:b/>
                <w:bCs/>
              </w:rPr>
            </w:pPr>
            <w:r w:rsidRPr="00403E25">
              <w:rPr>
                <w:b/>
                <w:bCs/>
              </w:rPr>
              <w:t>Flujo Normal</w:t>
            </w:r>
            <w:r>
              <w:rPr>
                <w:b/>
                <w:bCs/>
              </w:rPr>
              <w:t>:</w:t>
            </w:r>
          </w:p>
          <w:p w14:paraId="65DF7181" w14:textId="77777777" w:rsidR="00322059" w:rsidRDefault="001F0042" w:rsidP="00C85F8B">
            <w:r>
              <w:t>1.- El sistema muestra todos los atributos principales del personaje.</w:t>
            </w:r>
          </w:p>
          <w:p w14:paraId="5507BDA4" w14:textId="39AC67A8" w:rsidR="001F0042" w:rsidRDefault="001F0042" w:rsidP="00C85F8B">
            <w:r>
              <w:t xml:space="preserve">2.- El sistema guarda en la base de datos la relación entre </w:t>
            </w:r>
            <w:r w:rsidR="000B23CF">
              <w:t>el ID del personaje favorito y el ID del usuario. Además</w:t>
            </w:r>
            <w:r w:rsidR="00AF6490">
              <w:t>,</w:t>
            </w:r>
            <w:r w:rsidR="000B23CF">
              <w:t xml:space="preserve"> se guarda el nombre, reino/servidor y clasificación </w:t>
            </w:r>
            <w:r w:rsidR="00AF6490">
              <w:t>en las míticas para mostrarlo en el perfil y poder buscarlo con un clic.</w:t>
            </w:r>
            <w:r w:rsidR="00345370">
              <w:t xml:space="preserve"> Con el mismo botón de favoritos se puede eliminar el personaje de la lista.</w:t>
            </w:r>
          </w:p>
        </w:tc>
      </w:tr>
      <w:tr w:rsidR="00322059" w14:paraId="58A239F5" w14:textId="77777777" w:rsidTr="00C85F8B">
        <w:tc>
          <w:tcPr>
            <w:tcW w:w="9061" w:type="dxa"/>
            <w:gridSpan w:val="2"/>
          </w:tcPr>
          <w:p w14:paraId="01F5DEC1" w14:textId="77777777" w:rsidR="00322059" w:rsidRDefault="00322059" w:rsidP="00C85F8B">
            <w:pPr>
              <w:rPr>
                <w:b/>
                <w:bCs/>
              </w:rPr>
            </w:pPr>
            <w:r w:rsidRPr="00403E25">
              <w:rPr>
                <w:b/>
                <w:bCs/>
              </w:rPr>
              <w:t>Flujo Alternativo</w:t>
            </w:r>
            <w:r>
              <w:rPr>
                <w:b/>
                <w:bCs/>
              </w:rPr>
              <w:t>:</w:t>
            </w:r>
          </w:p>
          <w:p w14:paraId="506F4B22" w14:textId="6EA4932D" w:rsidR="00322059" w:rsidRDefault="00C74783" w:rsidP="00C85F8B">
            <w:r>
              <w:t>Ninguno.</w:t>
            </w:r>
          </w:p>
        </w:tc>
      </w:tr>
      <w:tr w:rsidR="00322059" w:rsidRPr="00BA7773" w14:paraId="5F7B1DB6" w14:textId="77777777" w:rsidTr="00C85F8B">
        <w:tc>
          <w:tcPr>
            <w:tcW w:w="9061" w:type="dxa"/>
            <w:gridSpan w:val="2"/>
          </w:tcPr>
          <w:p w14:paraId="62965E58" w14:textId="77777777" w:rsidR="00322059" w:rsidRDefault="00322059" w:rsidP="00C85F8B">
            <w:pPr>
              <w:rPr>
                <w:b/>
                <w:bCs/>
              </w:rPr>
            </w:pPr>
            <w:r w:rsidRPr="00403E25">
              <w:rPr>
                <w:b/>
                <w:bCs/>
              </w:rPr>
              <w:t>Postcondiciones</w:t>
            </w:r>
          </w:p>
          <w:p w14:paraId="3DAE36DA" w14:textId="723AC390" w:rsidR="00322059" w:rsidRPr="00BA7773" w:rsidRDefault="00C74783" w:rsidP="00C85F8B">
            <w:r>
              <w:t xml:space="preserve">El usuario puede hacer uso de esta información para </w:t>
            </w:r>
            <w:r w:rsidR="00AE1AC2">
              <w:t>compararlo con su personaje.</w:t>
            </w:r>
          </w:p>
        </w:tc>
      </w:tr>
    </w:tbl>
    <w:p w14:paraId="73721220" w14:textId="77777777" w:rsidR="00944E54" w:rsidRDefault="00944E54" w:rsidP="00AE1AC2"/>
    <w:p w14:paraId="6EFA2732" w14:textId="77777777" w:rsidR="00F47C33" w:rsidRDefault="00F47C33" w:rsidP="00AE1AC2"/>
    <w:p w14:paraId="7CBA8192" w14:textId="77777777" w:rsidR="00F47C33" w:rsidRDefault="00F47C33" w:rsidP="00AE1AC2"/>
    <w:p w14:paraId="3AE68619" w14:textId="77777777" w:rsidR="00F47C33" w:rsidRDefault="00F47C33" w:rsidP="00AE1AC2"/>
    <w:p w14:paraId="08F29FB4" w14:textId="77777777" w:rsidR="00F47C33" w:rsidRDefault="00F47C33" w:rsidP="00AE1AC2"/>
    <w:p w14:paraId="6564A8F2" w14:textId="77777777" w:rsidR="004221EA" w:rsidRDefault="004221EA" w:rsidP="00AE1AC2"/>
    <w:p w14:paraId="7722DA2A" w14:textId="77777777" w:rsidR="00D0715B" w:rsidRDefault="00D0715B" w:rsidP="00AE1AC2"/>
    <w:tbl>
      <w:tblPr>
        <w:tblStyle w:val="Tablaconcuadrcula"/>
        <w:tblW w:w="0" w:type="auto"/>
        <w:tblLook w:val="04A0" w:firstRow="1" w:lastRow="0" w:firstColumn="1" w:lastColumn="0" w:noHBand="0" w:noVBand="1"/>
      </w:tblPr>
      <w:tblGrid>
        <w:gridCol w:w="1271"/>
        <w:gridCol w:w="7790"/>
      </w:tblGrid>
      <w:tr w:rsidR="00AE1AC2" w14:paraId="0AE4D71B" w14:textId="77777777" w:rsidTr="00C85F8B">
        <w:tc>
          <w:tcPr>
            <w:tcW w:w="1271" w:type="dxa"/>
            <w:shd w:val="clear" w:color="auto" w:fill="C1E4F5" w:themeFill="accent1" w:themeFillTint="33"/>
          </w:tcPr>
          <w:p w14:paraId="35F5314F" w14:textId="77777777" w:rsidR="00AE1AC2" w:rsidRPr="00403E25" w:rsidRDefault="00AE1AC2" w:rsidP="00C85F8B">
            <w:pPr>
              <w:rPr>
                <w:b/>
                <w:bCs/>
              </w:rPr>
            </w:pPr>
            <w:r w:rsidRPr="00403E25">
              <w:rPr>
                <w:b/>
                <w:bCs/>
              </w:rPr>
              <w:t>Nombre</w:t>
            </w:r>
          </w:p>
        </w:tc>
        <w:tc>
          <w:tcPr>
            <w:tcW w:w="7790" w:type="dxa"/>
            <w:shd w:val="clear" w:color="auto" w:fill="C1E4F5" w:themeFill="accent1" w:themeFillTint="33"/>
          </w:tcPr>
          <w:p w14:paraId="1A7162B7" w14:textId="616EE92A" w:rsidR="00AE1AC2" w:rsidRDefault="00AE1AC2" w:rsidP="00C85F8B">
            <w:r>
              <w:t>Pantalla de Equipamiento</w:t>
            </w:r>
          </w:p>
        </w:tc>
      </w:tr>
      <w:tr w:rsidR="00AE1AC2" w14:paraId="01D12444" w14:textId="77777777" w:rsidTr="00C85F8B">
        <w:tc>
          <w:tcPr>
            <w:tcW w:w="9061" w:type="dxa"/>
            <w:gridSpan w:val="2"/>
          </w:tcPr>
          <w:p w14:paraId="081CEB5F" w14:textId="77777777" w:rsidR="00AE1AC2" w:rsidRDefault="00AE1AC2" w:rsidP="00C85F8B">
            <w:pPr>
              <w:rPr>
                <w:b/>
                <w:bCs/>
              </w:rPr>
            </w:pPr>
            <w:r w:rsidRPr="00403E25">
              <w:rPr>
                <w:b/>
                <w:bCs/>
              </w:rPr>
              <w:t>Descripción</w:t>
            </w:r>
            <w:r>
              <w:rPr>
                <w:b/>
                <w:bCs/>
              </w:rPr>
              <w:t>:</w:t>
            </w:r>
          </w:p>
          <w:p w14:paraId="587E56B4" w14:textId="11C2C580" w:rsidR="00AE1AC2" w:rsidRPr="00A2071A" w:rsidRDefault="00A2071A" w:rsidP="00C85F8B">
            <w:r>
              <w:t>Muestra todas las piezas de equipo que el personaje buscado</w:t>
            </w:r>
            <w:r w:rsidR="00A53CF4">
              <w:t xml:space="preserve"> tiene equipadas.</w:t>
            </w:r>
          </w:p>
        </w:tc>
      </w:tr>
      <w:tr w:rsidR="00AE1AC2" w14:paraId="72115441" w14:textId="77777777" w:rsidTr="00C85F8B">
        <w:tc>
          <w:tcPr>
            <w:tcW w:w="9061" w:type="dxa"/>
            <w:gridSpan w:val="2"/>
          </w:tcPr>
          <w:p w14:paraId="4F68F542" w14:textId="77777777" w:rsidR="00AE1AC2" w:rsidRDefault="00AE1AC2" w:rsidP="00C85F8B">
            <w:pPr>
              <w:rPr>
                <w:b/>
                <w:bCs/>
              </w:rPr>
            </w:pPr>
            <w:r w:rsidRPr="00403E25">
              <w:rPr>
                <w:b/>
                <w:bCs/>
              </w:rPr>
              <w:t>Actores</w:t>
            </w:r>
            <w:r>
              <w:rPr>
                <w:b/>
                <w:bCs/>
              </w:rPr>
              <w:t>:</w:t>
            </w:r>
          </w:p>
          <w:p w14:paraId="0895B36F" w14:textId="77777777" w:rsidR="00AE1AC2" w:rsidRDefault="00AE1AC2" w:rsidP="00C85F8B">
            <w:r>
              <w:t>Usuario</w:t>
            </w:r>
          </w:p>
        </w:tc>
      </w:tr>
      <w:tr w:rsidR="00AE1AC2" w14:paraId="41FF7C7D" w14:textId="77777777" w:rsidTr="00C85F8B">
        <w:tc>
          <w:tcPr>
            <w:tcW w:w="9061" w:type="dxa"/>
            <w:gridSpan w:val="2"/>
          </w:tcPr>
          <w:p w14:paraId="1DDA44E4" w14:textId="77777777" w:rsidR="00AE1AC2" w:rsidRDefault="00AE1AC2" w:rsidP="00C85F8B">
            <w:pPr>
              <w:rPr>
                <w:b/>
                <w:bCs/>
              </w:rPr>
            </w:pPr>
            <w:r w:rsidRPr="00403E25">
              <w:rPr>
                <w:b/>
                <w:bCs/>
              </w:rPr>
              <w:t>Precondiciones</w:t>
            </w:r>
            <w:r>
              <w:rPr>
                <w:b/>
                <w:bCs/>
              </w:rPr>
              <w:t>:</w:t>
            </w:r>
          </w:p>
          <w:p w14:paraId="59919B4B" w14:textId="47C05ECC" w:rsidR="00AE1AC2" w:rsidRDefault="00BD3BE4" w:rsidP="00C85F8B">
            <w:r>
              <w:t>El usuario debe haber introducido bien el nombre del personaje y el reino donde se encuentra alojado.</w:t>
            </w:r>
          </w:p>
        </w:tc>
      </w:tr>
      <w:tr w:rsidR="00AE1AC2" w14:paraId="5F85177D" w14:textId="77777777" w:rsidTr="00C85F8B">
        <w:tc>
          <w:tcPr>
            <w:tcW w:w="9061" w:type="dxa"/>
            <w:gridSpan w:val="2"/>
          </w:tcPr>
          <w:p w14:paraId="0157A500" w14:textId="77777777" w:rsidR="00AE1AC2" w:rsidRDefault="00AE1AC2" w:rsidP="00C85F8B">
            <w:pPr>
              <w:rPr>
                <w:b/>
                <w:bCs/>
              </w:rPr>
            </w:pPr>
            <w:r w:rsidRPr="00403E25">
              <w:rPr>
                <w:b/>
                <w:bCs/>
              </w:rPr>
              <w:t>Flujo Normal</w:t>
            </w:r>
            <w:r>
              <w:rPr>
                <w:b/>
                <w:bCs/>
              </w:rPr>
              <w:t>:</w:t>
            </w:r>
          </w:p>
          <w:p w14:paraId="2E2F16A9" w14:textId="0280B22F" w:rsidR="0084786F" w:rsidRDefault="00BD3BE4" w:rsidP="00C85F8B">
            <w:r>
              <w:t>1.- El sistema estructura toda la información que se quiere mostrar en la pantalla junto a una lista de piezas de equipo equipada</w:t>
            </w:r>
            <w:r w:rsidR="006D3D04">
              <w:t>s con la función</w:t>
            </w:r>
            <w:r w:rsidR="0084786F">
              <w:t xml:space="preserve"> </w:t>
            </w:r>
            <w:r w:rsidR="0084786F">
              <w:rPr>
                <w:i/>
                <w:iCs/>
              </w:rPr>
              <w:t>clickable</w:t>
            </w:r>
            <w:r w:rsidR="006D3D04">
              <w:t xml:space="preserve"> para que el usuario pueda ver una descripción más detallada del equipo.</w:t>
            </w:r>
          </w:p>
        </w:tc>
      </w:tr>
      <w:tr w:rsidR="00AE1AC2" w14:paraId="0AF6D648" w14:textId="77777777" w:rsidTr="00C85F8B">
        <w:tc>
          <w:tcPr>
            <w:tcW w:w="9061" w:type="dxa"/>
            <w:gridSpan w:val="2"/>
          </w:tcPr>
          <w:p w14:paraId="0FE3008D" w14:textId="77777777" w:rsidR="00AE1AC2" w:rsidRDefault="00AE1AC2" w:rsidP="00C85F8B">
            <w:pPr>
              <w:rPr>
                <w:b/>
                <w:bCs/>
              </w:rPr>
            </w:pPr>
            <w:r w:rsidRPr="00403E25">
              <w:rPr>
                <w:b/>
                <w:bCs/>
              </w:rPr>
              <w:t>Flujo Alternativo</w:t>
            </w:r>
            <w:r>
              <w:rPr>
                <w:b/>
                <w:bCs/>
              </w:rPr>
              <w:t>:</w:t>
            </w:r>
          </w:p>
          <w:p w14:paraId="1298CCD6" w14:textId="7F210BF4" w:rsidR="00AE1AC2" w:rsidRDefault="005348A7" w:rsidP="00C85F8B">
            <w:r>
              <w:t>1.A.- El nombre del personaje o el servidor donde se aloja son incorrectos.</w:t>
            </w:r>
          </w:p>
        </w:tc>
      </w:tr>
      <w:tr w:rsidR="00AE1AC2" w:rsidRPr="00BA7773" w14:paraId="4C95A417" w14:textId="77777777" w:rsidTr="00C85F8B">
        <w:tc>
          <w:tcPr>
            <w:tcW w:w="9061" w:type="dxa"/>
            <w:gridSpan w:val="2"/>
          </w:tcPr>
          <w:p w14:paraId="3A8745E6" w14:textId="77777777" w:rsidR="00AE1AC2" w:rsidRDefault="00AE1AC2" w:rsidP="00C85F8B">
            <w:pPr>
              <w:rPr>
                <w:b/>
                <w:bCs/>
              </w:rPr>
            </w:pPr>
            <w:r w:rsidRPr="00403E25">
              <w:rPr>
                <w:b/>
                <w:bCs/>
              </w:rPr>
              <w:t>Postcondiciones</w:t>
            </w:r>
          </w:p>
          <w:p w14:paraId="729155CE" w14:textId="77777777" w:rsidR="00AE1AC2" w:rsidRPr="00BA7773" w:rsidRDefault="00AE1AC2" w:rsidP="00C85F8B">
            <w:r>
              <w:t>El usuario puede hacer uso de esta información para compararlo con su personaje.</w:t>
            </w:r>
          </w:p>
        </w:tc>
      </w:tr>
    </w:tbl>
    <w:p w14:paraId="4009576B" w14:textId="77777777" w:rsidR="00E026A8" w:rsidRDefault="00E026A8" w:rsidP="00AE1AC2"/>
    <w:tbl>
      <w:tblPr>
        <w:tblStyle w:val="Tablaconcuadrcula"/>
        <w:tblW w:w="0" w:type="auto"/>
        <w:tblLook w:val="04A0" w:firstRow="1" w:lastRow="0" w:firstColumn="1" w:lastColumn="0" w:noHBand="0" w:noVBand="1"/>
      </w:tblPr>
      <w:tblGrid>
        <w:gridCol w:w="1271"/>
        <w:gridCol w:w="7790"/>
      </w:tblGrid>
      <w:tr w:rsidR="00E026A8" w14:paraId="76259B03" w14:textId="77777777" w:rsidTr="00C85F8B">
        <w:tc>
          <w:tcPr>
            <w:tcW w:w="1271" w:type="dxa"/>
            <w:shd w:val="clear" w:color="auto" w:fill="C1E4F5" w:themeFill="accent1" w:themeFillTint="33"/>
          </w:tcPr>
          <w:p w14:paraId="60393B39" w14:textId="77777777" w:rsidR="00E026A8" w:rsidRPr="00403E25" w:rsidRDefault="00E026A8" w:rsidP="00C85F8B">
            <w:pPr>
              <w:rPr>
                <w:b/>
                <w:bCs/>
              </w:rPr>
            </w:pPr>
            <w:r w:rsidRPr="00403E25">
              <w:rPr>
                <w:b/>
                <w:bCs/>
              </w:rPr>
              <w:t>Nombre</w:t>
            </w:r>
          </w:p>
        </w:tc>
        <w:tc>
          <w:tcPr>
            <w:tcW w:w="7790" w:type="dxa"/>
            <w:shd w:val="clear" w:color="auto" w:fill="C1E4F5" w:themeFill="accent1" w:themeFillTint="33"/>
          </w:tcPr>
          <w:p w14:paraId="0EA1F44B" w14:textId="144874D8" w:rsidR="00E026A8" w:rsidRDefault="00E026A8" w:rsidP="00C85F8B">
            <w:r>
              <w:t>Pantalla de Especialización</w:t>
            </w:r>
          </w:p>
        </w:tc>
      </w:tr>
      <w:tr w:rsidR="00E026A8" w:rsidRPr="00A2071A" w14:paraId="56A4BBFC" w14:textId="77777777" w:rsidTr="00C85F8B">
        <w:tc>
          <w:tcPr>
            <w:tcW w:w="9061" w:type="dxa"/>
            <w:gridSpan w:val="2"/>
          </w:tcPr>
          <w:p w14:paraId="1BB8C405" w14:textId="77777777" w:rsidR="00E026A8" w:rsidRDefault="00E026A8" w:rsidP="00C85F8B">
            <w:pPr>
              <w:rPr>
                <w:b/>
                <w:bCs/>
              </w:rPr>
            </w:pPr>
            <w:r w:rsidRPr="00403E25">
              <w:rPr>
                <w:b/>
                <w:bCs/>
              </w:rPr>
              <w:t>Descripción</w:t>
            </w:r>
            <w:r>
              <w:rPr>
                <w:b/>
                <w:bCs/>
              </w:rPr>
              <w:t>:</w:t>
            </w:r>
          </w:p>
          <w:p w14:paraId="1A44A619" w14:textId="4270C0AF" w:rsidR="00E026A8" w:rsidRPr="00A2071A" w:rsidRDefault="00E026A8" w:rsidP="00C85F8B">
            <w:r>
              <w:t>Muestra todos los talentos de clase y de especialización del personaje buscado.</w:t>
            </w:r>
          </w:p>
        </w:tc>
      </w:tr>
      <w:tr w:rsidR="00E026A8" w14:paraId="5E829A06" w14:textId="77777777" w:rsidTr="00C85F8B">
        <w:tc>
          <w:tcPr>
            <w:tcW w:w="9061" w:type="dxa"/>
            <w:gridSpan w:val="2"/>
          </w:tcPr>
          <w:p w14:paraId="08CCA783" w14:textId="77777777" w:rsidR="00E026A8" w:rsidRDefault="00E026A8" w:rsidP="00C85F8B">
            <w:pPr>
              <w:rPr>
                <w:b/>
                <w:bCs/>
              </w:rPr>
            </w:pPr>
            <w:r w:rsidRPr="00403E25">
              <w:rPr>
                <w:b/>
                <w:bCs/>
              </w:rPr>
              <w:t>Actores</w:t>
            </w:r>
            <w:r>
              <w:rPr>
                <w:b/>
                <w:bCs/>
              </w:rPr>
              <w:t>:</w:t>
            </w:r>
          </w:p>
          <w:p w14:paraId="2E4314D2" w14:textId="77777777" w:rsidR="00E026A8" w:rsidRDefault="00E026A8" w:rsidP="00C85F8B">
            <w:r>
              <w:t>Usuario</w:t>
            </w:r>
          </w:p>
        </w:tc>
      </w:tr>
      <w:tr w:rsidR="00E026A8" w14:paraId="28B73CCA" w14:textId="77777777" w:rsidTr="00C85F8B">
        <w:tc>
          <w:tcPr>
            <w:tcW w:w="9061" w:type="dxa"/>
            <w:gridSpan w:val="2"/>
          </w:tcPr>
          <w:p w14:paraId="535BBAEF" w14:textId="77777777" w:rsidR="00E026A8" w:rsidRDefault="00E026A8" w:rsidP="00C85F8B">
            <w:pPr>
              <w:rPr>
                <w:b/>
                <w:bCs/>
              </w:rPr>
            </w:pPr>
            <w:r w:rsidRPr="00403E25">
              <w:rPr>
                <w:b/>
                <w:bCs/>
              </w:rPr>
              <w:t>Precondiciones</w:t>
            </w:r>
            <w:r>
              <w:rPr>
                <w:b/>
                <w:bCs/>
              </w:rPr>
              <w:t>:</w:t>
            </w:r>
          </w:p>
          <w:p w14:paraId="011F4C1A" w14:textId="77777777" w:rsidR="00E026A8" w:rsidRDefault="00E026A8" w:rsidP="00C85F8B">
            <w:r>
              <w:t>El usuario debe haber introducido bien el nombre del personaje y el reino donde se encuentra alojado.</w:t>
            </w:r>
          </w:p>
        </w:tc>
      </w:tr>
      <w:tr w:rsidR="00E026A8" w14:paraId="4DA3C5A6" w14:textId="77777777" w:rsidTr="00C85F8B">
        <w:tc>
          <w:tcPr>
            <w:tcW w:w="9061" w:type="dxa"/>
            <w:gridSpan w:val="2"/>
          </w:tcPr>
          <w:p w14:paraId="18A3E5D5" w14:textId="77777777" w:rsidR="00E026A8" w:rsidRDefault="00E026A8" w:rsidP="00C85F8B">
            <w:pPr>
              <w:rPr>
                <w:b/>
                <w:bCs/>
              </w:rPr>
            </w:pPr>
            <w:r w:rsidRPr="00403E25">
              <w:rPr>
                <w:b/>
                <w:bCs/>
              </w:rPr>
              <w:t>Flujo Normal</w:t>
            </w:r>
            <w:r>
              <w:rPr>
                <w:b/>
                <w:bCs/>
              </w:rPr>
              <w:t>:</w:t>
            </w:r>
          </w:p>
          <w:p w14:paraId="62B4D031" w14:textId="12DFF29D" w:rsidR="00E026A8" w:rsidRDefault="007B11AE" w:rsidP="00C85F8B">
            <w:r>
              <w:t xml:space="preserve">1.- El sistema muestra dos botones, Talentos de Clase y Talentos de </w:t>
            </w:r>
            <w:r w:rsidR="0030604E">
              <w:t>Especialización</w:t>
            </w:r>
            <w:r>
              <w:t xml:space="preserve">. Cada uno </w:t>
            </w:r>
            <w:r w:rsidR="0030604E">
              <w:t>muestra talentos diferentes para que el usuario pueda copiarse esta rama de talentos o leer lo que hacen.</w:t>
            </w:r>
          </w:p>
        </w:tc>
      </w:tr>
      <w:tr w:rsidR="00E026A8" w14:paraId="3B6A1B99" w14:textId="77777777" w:rsidTr="00C85F8B">
        <w:tc>
          <w:tcPr>
            <w:tcW w:w="9061" w:type="dxa"/>
            <w:gridSpan w:val="2"/>
          </w:tcPr>
          <w:p w14:paraId="1EE24B5F" w14:textId="77777777" w:rsidR="00E026A8" w:rsidRDefault="00E026A8" w:rsidP="00C85F8B">
            <w:pPr>
              <w:rPr>
                <w:b/>
                <w:bCs/>
              </w:rPr>
            </w:pPr>
            <w:r w:rsidRPr="00403E25">
              <w:rPr>
                <w:b/>
                <w:bCs/>
              </w:rPr>
              <w:t>Flujo Alternativo</w:t>
            </w:r>
            <w:r>
              <w:rPr>
                <w:b/>
                <w:bCs/>
              </w:rPr>
              <w:t>:</w:t>
            </w:r>
          </w:p>
          <w:p w14:paraId="6A723BB9" w14:textId="120740EA" w:rsidR="00E026A8" w:rsidRDefault="00497F8E" w:rsidP="00C85F8B">
            <w:r>
              <w:t>1.A.- El personaje buscado no contiene ninguna especialización activa y no tiene asignado ningún punto de habilidad en los talentos de clase.</w:t>
            </w:r>
          </w:p>
        </w:tc>
      </w:tr>
      <w:tr w:rsidR="00E026A8" w:rsidRPr="00BA7773" w14:paraId="75637B20" w14:textId="77777777" w:rsidTr="00C85F8B">
        <w:tc>
          <w:tcPr>
            <w:tcW w:w="9061" w:type="dxa"/>
            <w:gridSpan w:val="2"/>
          </w:tcPr>
          <w:p w14:paraId="70B18BEE" w14:textId="77777777" w:rsidR="00E026A8" w:rsidRDefault="00E026A8" w:rsidP="00C85F8B">
            <w:pPr>
              <w:rPr>
                <w:b/>
                <w:bCs/>
              </w:rPr>
            </w:pPr>
            <w:r w:rsidRPr="00403E25">
              <w:rPr>
                <w:b/>
                <w:bCs/>
              </w:rPr>
              <w:t>Postcondiciones</w:t>
            </w:r>
          </w:p>
          <w:p w14:paraId="66521103" w14:textId="77777777" w:rsidR="00E026A8" w:rsidRPr="00BA7773" w:rsidRDefault="00E026A8" w:rsidP="00C85F8B">
            <w:r>
              <w:t>El usuario puede hacer uso de esta información para compararlo con su personaje.</w:t>
            </w:r>
          </w:p>
        </w:tc>
      </w:tr>
    </w:tbl>
    <w:p w14:paraId="2A52B4A0" w14:textId="77777777" w:rsidR="00E026A8" w:rsidRDefault="00E026A8" w:rsidP="00AE1AC2"/>
    <w:p w14:paraId="642DA565" w14:textId="77777777" w:rsidR="00F47C33" w:rsidRDefault="00F47C33" w:rsidP="00AE1AC2"/>
    <w:p w14:paraId="54963A58" w14:textId="77777777" w:rsidR="00F47C33" w:rsidRDefault="00F47C33" w:rsidP="00AE1AC2"/>
    <w:p w14:paraId="63B15F5A" w14:textId="77777777" w:rsidR="00F47C33" w:rsidRDefault="00F47C33" w:rsidP="00AE1AC2"/>
    <w:p w14:paraId="5DE1F89C" w14:textId="77777777" w:rsidR="00F47C33" w:rsidRDefault="00F47C33" w:rsidP="00AE1AC2"/>
    <w:p w14:paraId="4689A375" w14:textId="77777777" w:rsidR="00F47C33" w:rsidRDefault="00F47C33" w:rsidP="00AE1AC2"/>
    <w:p w14:paraId="5DA1B4AE" w14:textId="77777777" w:rsidR="00F47C33" w:rsidRDefault="00F47C33" w:rsidP="00AE1AC2"/>
    <w:p w14:paraId="59C28F52" w14:textId="77777777" w:rsidR="00F47C33" w:rsidRDefault="00F47C33" w:rsidP="00AE1AC2"/>
    <w:tbl>
      <w:tblPr>
        <w:tblStyle w:val="Tablaconcuadrcula"/>
        <w:tblW w:w="0" w:type="auto"/>
        <w:tblLook w:val="04A0" w:firstRow="1" w:lastRow="0" w:firstColumn="1" w:lastColumn="0" w:noHBand="0" w:noVBand="1"/>
      </w:tblPr>
      <w:tblGrid>
        <w:gridCol w:w="1271"/>
        <w:gridCol w:w="7790"/>
      </w:tblGrid>
      <w:tr w:rsidR="00497F8E" w14:paraId="51C607A4" w14:textId="77777777" w:rsidTr="00C85F8B">
        <w:tc>
          <w:tcPr>
            <w:tcW w:w="1271" w:type="dxa"/>
            <w:shd w:val="clear" w:color="auto" w:fill="C1E4F5" w:themeFill="accent1" w:themeFillTint="33"/>
          </w:tcPr>
          <w:p w14:paraId="6FD4A9E2" w14:textId="77777777" w:rsidR="00497F8E" w:rsidRPr="00403E25" w:rsidRDefault="00497F8E" w:rsidP="00C85F8B">
            <w:pPr>
              <w:rPr>
                <w:b/>
                <w:bCs/>
              </w:rPr>
            </w:pPr>
            <w:r w:rsidRPr="00403E25">
              <w:rPr>
                <w:b/>
                <w:bCs/>
              </w:rPr>
              <w:t>Nombre</w:t>
            </w:r>
          </w:p>
        </w:tc>
        <w:tc>
          <w:tcPr>
            <w:tcW w:w="7790" w:type="dxa"/>
            <w:shd w:val="clear" w:color="auto" w:fill="C1E4F5" w:themeFill="accent1" w:themeFillTint="33"/>
          </w:tcPr>
          <w:p w14:paraId="4C862854" w14:textId="0F8CD5D2" w:rsidR="00497F8E" w:rsidRDefault="00497F8E" w:rsidP="00C85F8B">
            <w:r>
              <w:t>Pantalla de Mazmorras</w:t>
            </w:r>
          </w:p>
        </w:tc>
      </w:tr>
      <w:tr w:rsidR="00497F8E" w:rsidRPr="00A2071A" w14:paraId="30E316BE" w14:textId="77777777" w:rsidTr="00C85F8B">
        <w:tc>
          <w:tcPr>
            <w:tcW w:w="9061" w:type="dxa"/>
            <w:gridSpan w:val="2"/>
          </w:tcPr>
          <w:p w14:paraId="351FF259" w14:textId="77777777" w:rsidR="00497F8E" w:rsidRDefault="00497F8E" w:rsidP="00C85F8B">
            <w:pPr>
              <w:rPr>
                <w:b/>
                <w:bCs/>
              </w:rPr>
            </w:pPr>
            <w:r w:rsidRPr="00403E25">
              <w:rPr>
                <w:b/>
                <w:bCs/>
              </w:rPr>
              <w:t>Descripción</w:t>
            </w:r>
            <w:r>
              <w:rPr>
                <w:b/>
                <w:bCs/>
              </w:rPr>
              <w:t>:</w:t>
            </w:r>
          </w:p>
          <w:p w14:paraId="25A11D05" w14:textId="7BD55FF4" w:rsidR="00497F8E" w:rsidRPr="00A2071A" w:rsidRDefault="00497F8E" w:rsidP="00C85F8B">
            <w:r>
              <w:t>Muestra todas las mazmorras activas de la nueva expansión</w:t>
            </w:r>
            <w:r w:rsidR="00180DD8">
              <w:t xml:space="preserve"> junto al tiempo, puntuaje y clasificación del personaje.</w:t>
            </w:r>
          </w:p>
        </w:tc>
      </w:tr>
      <w:tr w:rsidR="00497F8E" w14:paraId="21C258A5" w14:textId="77777777" w:rsidTr="00C85F8B">
        <w:tc>
          <w:tcPr>
            <w:tcW w:w="9061" w:type="dxa"/>
            <w:gridSpan w:val="2"/>
          </w:tcPr>
          <w:p w14:paraId="12EC4D45" w14:textId="77777777" w:rsidR="00497F8E" w:rsidRDefault="00497F8E" w:rsidP="00C85F8B">
            <w:pPr>
              <w:rPr>
                <w:b/>
                <w:bCs/>
              </w:rPr>
            </w:pPr>
            <w:r w:rsidRPr="00403E25">
              <w:rPr>
                <w:b/>
                <w:bCs/>
              </w:rPr>
              <w:t>Actores</w:t>
            </w:r>
            <w:r>
              <w:rPr>
                <w:b/>
                <w:bCs/>
              </w:rPr>
              <w:t>:</w:t>
            </w:r>
          </w:p>
          <w:p w14:paraId="0E5D062B" w14:textId="77777777" w:rsidR="00497F8E" w:rsidRDefault="00497F8E" w:rsidP="00C85F8B">
            <w:r>
              <w:t>Usuario</w:t>
            </w:r>
          </w:p>
        </w:tc>
      </w:tr>
      <w:tr w:rsidR="00497F8E" w14:paraId="6D8E9217" w14:textId="77777777" w:rsidTr="00C85F8B">
        <w:tc>
          <w:tcPr>
            <w:tcW w:w="9061" w:type="dxa"/>
            <w:gridSpan w:val="2"/>
          </w:tcPr>
          <w:p w14:paraId="37CF6E2F" w14:textId="77777777" w:rsidR="00497F8E" w:rsidRDefault="00497F8E" w:rsidP="00C85F8B">
            <w:pPr>
              <w:rPr>
                <w:b/>
                <w:bCs/>
              </w:rPr>
            </w:pPr>
            <w:r w:rsidRPr="00403E25">
              <w:rPr>
                <w:b/>
                <w:bCs/>
              </w:rPr>
              <w:t>Precondiciones</w:t>
            </w:r>
            <w:r>
              <w:rPr>
                <w:b/>
                <w:bCs/>
              </w:rPr>
              <w:t>:</w:t>
            </w:r>
          </w:p>
          <w:p w14:paraId="2BC2DC6A" w14:textId="77777777" w:rsidR="00497F8E" w:rsidRDefault="00497F8E" w:rsidP="00C85F8B">
            <w:r>
              <w:t>El usuario debe haber introducido bien el nombre del personaje y el reino donde se encuentra alojado.</w:t>
            </w:r>
          </w:p>
        </w:tc>
      </w:tr>
      <w:tr w:rsidR="00497F8E" w14:paraId="0750E0FE" w14:textId="77777777" w:rsidTr="00C85F8B">
        <w:tc>
          <w:tcPr>
            <w:tcW w:w="9061" w:type="dxa"/>
            <w:gridSpan w:val="2"/>
          </w:tcPr>
          <w:p w14:paraId="1187766B" w14:textId="77777777" w:rsidR="00497F8E" w:rsidRDefault="00497F8E" w:rsidP="00C85F8B">
            <w:pPr>
              <w:rPr>
                <w:b/>
                <w:bCs/>
              </w:rPr>
            </w:pPr>
            <w:r w:rsidRPr="00403E25">
              <w:rPr>
                <w:b/>
                <w:bCs/>
              </w:rPr>
              <w:t>Flujo Normal</w:t>
            </w:r>
            <w:r>
              <w:rPr>
                <w:b/>
                <w:bCs/>
              </w:rPr>
              <w:t>:</w:t>
            </w:r>
          </w:p>
          <w:p w14:paraId="14D6964E" w14:textId="3FA7E35B" w:rsidR="00497F8E" w:rsidRDefault="005205D7" w:rsidP="00C85F8B">
            <w:r>
              <w:t xml:space="preserve">1.- El sistema muestra las imágenes de las mazmorras, el tiempo </w:t>
            </w:r>
            <w:r w:rsidR="000D0B74">
              <w:t>invertido en hacerla y el puntuaje obtenido por el personaje al pasársela. También muestra la clasificación del personaje que se basa en el total de la suma de todos los puntuajes.</w:t>
            </w:r>
          </w:p>
        </w:tc>
      </w:tr>
      <w:tr w:rsidR="00497F8E" w14:paraId="6554B26E" w14:textId="77777777" w:rsidTr="00C85F8B">
        <w:tc>
          <w:tcPr>
            <w:tcW w:w="9061" w:type="dxa"/>
            <w:gridSpan w:val="2"/>
          </w:tcPr>
          <w:p w14:paraId="44D41BA8" w14:textId="77777777" w:rsidR="00497F8E" w:rsidRDefault="00497F8E" w:rsidP="00C85F8B">
            <w:pPr>
              <w:rPr>
                <w:b/>
                <w:bCs/>
              </w:rPr>
            </w:pPr>
            <w:r w:rsidRPr="00403E25">
              <w:rPr>
                <w:b/>
                <w:bCs/>
              </w:rPr>
              <w:t>Flujo Alternativo</w:t>
            </w:r>
            <w:r>
              <w:rPr>
                <w:b/>
                <w:bCs/>
              </w:rPr>
              <w:t>:</w:t>
            </w:r>
          </w:p>
          <w:p w14:paraId="1835DC64" w14:textId="50A5C215" w:rsidR="00497F8E" w:rsidRDefault="004727BD" w:rsidP="00C85F8B">
            <w:r>
              <w:t xml:space="preserve">1.A.- El personaje no ha realizado ninguna mazmorra, en </w:t>
            </w:r>
            <w:r w:rsidR="0011763F">
              <w:t>consecuencia,</w:t>
            </w:r>
            <w:r>
              <w:t xml:space="preserve"> solo se muestran las fotos </w:t>
            </w:r>
            <w:r w:rsidR="0011763F">
              <w:t>pero sin datos.</w:t>
            </w:r>
          </w:p>
        </w:tc>
      </w:tr>
      <w:tr w:rsidR="00497F8E" w:rsidRPr="00BA7773" w14:paraId="615DD3EF" w14:textId="77777777" w:rsidTr="00C85F8B">
        <w:tc>
          <w:tcPr>
            <w:tcW w:w="9061" w:type="dxa"/>
            <w:gridSpan w:val="2"/>
          </w:tcPr>
          <w:p w14:paraId="7D4E1873" w14:textId="77777777" w:rsidR="00497F8E" w:rsidRDefault="00497F8E" w:rsidP="00C85F8B">
            <w:pPr>
              <w:rPr>
                <w:b/>
                <w:bCs/>
              </w:rPr>
            </w:pPr>
            <w:r w:rsidRPr="00403E25">
              <w:rPr>
                <w:b/>
                <w:bCs/>
              </w:rPr>
              <w:t>Postcondiciones</w:t>
            </w:r>
          </w:p>
          <w:p w14:paraId="380CE299" w14:textId="77777777" w:rsidR="00497F8E" w:rsidRPr="00BA7773" w:rsidRDefault="00497F8E" w:rsidP="00C85F8B">
            <w:r>
              <w:t>El usuario puede hacer uso de esta información para compararlo con su personaje.</w:t>
            </w:r>
          </w:p>
        </w:tc>
      </w:tr>
    </w:tbl>
    <w:p w14:paraId="790AC5C2" w14:textId="3BF1421D" w:rsidR="0011763F" w:rsidRDefault="0011763F">
      <w:pPr>
        <w:jc w:val="left"/>
      </w:pPr>
    </w:p>
    <w:tbl>
      <w:tblPr>
        <w:tblStyle w:val="Tablaconcuadrcula"/>
        <w:tblW w:w="0" w:type="auto"/>
        <w:tblLook w:val="04A0" w:firstRow="1" w:lastRow="0" w:firstColumn="1" w:lastColumn="0" w:noHBand="0" w:noVBand="1"/>
      </w:tblPr>
      <w:tblGrid>
        <w:gridCol w:w="1271"/>
        <w:gridCol w:w="7790"/>
      </w:tblGrid>
      <w:tr w:rsidR="0011763F" w14:paraId="0E1DCA37" w14:textId="77777777" w:rsidTr="00C85F8B">
        <w:tc>
          <w:tcPr>
            <w:tcW w:w="1271" w:type="dxa"/>
            <w:shd w:val="clear" w:color="auto" w:fill="C1E4F5" w:themeFill="accent1" w:themeFillTint="33"/>
          </w:tcPr>
          <w:p w14:paraId="47BA06B6" w14:textId="77777777" w:rsidR="0011763F" w:rsidRPr="00403E25" w:rsidRDefault="0011763F" w:rsidP="00C85F8B">
            <w:pPr>
              <w:rPr>
                <w:b/>
                <w:bCs/>
              </w:rPr>
            </w:pPr>
            <w:r w:rsidRPr="00403E25">
              <w:rPr>
                <w:b/>
                <w:bCs/>
              </w:rPr>
              <w:t>Nombre</w:t>
            </w:r>
          </w:p>
        </w:tc>
        <w:tc>
          <w:tcPr>
            <w:tcW w:w="7790" w:type="dxa"/>
            <w:shd w:val="clear" w:color="auto" w:fill="C1E4F5" w:themeFill="accent1" w:themeFillTint="33"/>
          </w:tcPr>
          <w:p w14:paraId="46A04903" w14:textId="3A629034" w:rsidR="0011763F" w:rsidRDefault="0011763F" w:rsidP="00C85F8B">
            <w:r>
              <w:t xml:space="preserve">Pantalla de </w:t>
            </w:r>
            <w:r w:rsidR="00842707">
              <w:t>Hermandad</w:t>
            </w:r>
          </w:p>
        </w:tc>
      </w:tr>
      <w:tr w:rsidR="0011763F" w:rsidRPr="00A2071A" w14:paraId="443A005D" w14:textId="77777777" w:rsidTr="00C85F8B">
        <w:tc>
          <w:tcPr>
            <w:tcW w:w="9061" w:type="dxa"/>
            <w:gridSpan w:val="2"/>
          </w:tcPr>
          <w:p w14:paraId="27E35675" w14:textId="77777777" w:rsidR="0011763F" w:rsidRDefault="0011763F" w:rsidP="00C85F8B">
            <w:pPr>
              <w:rPr>
                <w:b/>
                <w:bCs/>
              </w:rPr>
            </w:pPr>
            <w:r w:rsidRPr="00403E25">
              <w:rPr>
                <w:b/>
                <w:bCs/>
              </w:rPr>
              <w:t>Descripción</w:t>
            </w:r>
            <w:r>
              <w:rPr>
                <w:b/>
                <w:bCs/>
              </w:rPr>
              <w:t>:</w:t>
            </w:r>
          </w:p>
          <w:p w14:paraId="57787C00" w14:textId="423D8642" w:rsidR="0011763F" w:rsidRPr="00A2071A" w:rsidRDefault="00842707" w:rsidP="00C85F8B">
            <w:r>
              <w:t>Muestra el nombre, el escudo de la facción y una lista de miembros.</w:t>
            </w:r>
          </w:p>
        </w:tc>
      </w:tr>
      <w:tr w:rsidR="0011763F" w14:paraId="7A9A9894" w14:textId="77777777" w:rsidTr="00C85F8B">
        <w:tc>
          <w:tcPr>
            <w:tcW w:w="9061" w:type="dxa"/>
            <w:gridSpan w:val="2"/>
          </w:tcPr>
          <w:p w14:paraId="002CCD00" w14:textId="77777777" w:rsidR="0011763F" w:rsidRDefault="0011763F" w:rsidP="00C85F8B">
            <w:pPr>
              <w:rPr>
                <w:b/>
                <w:bCs/>
              </w:rPr>
            </w:pPr>
            <w:r w:rsidRPr="00403E25">
              <w:rPr>
                <w:b/>
                <w:bCs/>
              </w:rPr>
              <w:t>Actores</w:t>
            </w:r>
            <w:r>
              <w:rPr>
                <w:b/>
                <w:bCs/>
              </w:rPr>
              <w:t>:</w:t>
            </w:r>
          </w:p>
          <w:p w14:paraId="51C12AFA" w14:textId="77777777" w:rsidR="0011763F" w:rsidRDefault="0011763F" w:rsidP="00C85F8B">
            <w:r>
              <w:t>Usuario</w:t>
            </w:r>
          </w:p>
        </w:tc>
      </w:tr>
      <w:tr w:rsidR="0011763F" w14:paraId="04702BCD" w14:textId="77777777" w:rsidTr="00C85F8B">
        <w:tc>
          <w:tcPr>
            <w:tcW w:w="9061" w:type="dxa"/>
            <w:gridSpan w:val="2"/>
          </w:tcPr>
          <w:p w14:paraId="17DC533D" w14:textId="77777777" w:rsidR="0011763F" w:rsidRDefault="0011763F" w:rsidP="00C85F8B">
            <w:pPr>
              <w:rPr>
                <w:b/>
                <w:bCs/>
              </w:rPr>
            </w:pPr>
            <w:r w:rsidRPr="00403E25">
              <w:rPr>
                <w:b/>
                <w:bCs/>
              </w:rPr>
              <w:t>Precondiciones</w:t>
            </w:r>
            <w:r>
              <w:rPr>
                <w:b/>
                <w:bCs/>
              </w:rPr>
              <w:t>:</w:t>
            </w:r>
          </w:p>
          <w:p w14:paraId="7A720D2B" w14:textId="77777777" w:rsidR="0011763F" w:rsidRDefault="0011763F" w:rsidP="00C85F8B">
            <w:r>
              <w:t>El usuario debe haber introducido bien el nombre del personaje y el reino donde se encuentra alojado.</w:t>
            </w:r>
          </w:p>
        </w:tc>
      </w:tr>
      <w:tr w:rsidR="0011763F" w14:paraId="689BFC5B" w14:textId="77777777" w:rsidTr="00C85F8B">
        <w:tc>
          <w:tcPr>
            <w:tcW w:w="9061" w:type="dxa"/>
            <w:gridSpan w:val="2"/>
          </w:tcPr>
          <w:p w14:paraId="5E4D10A4" w14:textId="77777777" w:rsidR="0011763F" w:rsidRDefault="0011763F" w:rsidP="00C85F8B">
            <w:pPr>
              <w:rPr>
                <w:b/>
                <w:bCs/>
              </w:rPr>
            </w:pPr>
            <w:r w:rsidRPr="00403E25">
              <w:rPr>
                <w:b/>
                <w:bCs/>
              </w:rPr>
              <w:t>Flujo Normal</w:t>
            </w:r>
            <w:r>
              <w:rPr>
                <w:b/>
                <w:bCs/>
              </w:rPr>
              <w:t>:</w:t>
            </w:r>
          </w:p>
          <w:p w14:paraId="4D84541F" w14:textId="35E8A63E" w:rsidR="0011763F" w:rsidRPr="0081726A" w:rsidRDefault="00842707" w:rsidP="00C85F8B">
            <w:r>
              <w:t xml:space="preserve">1.- El sistema muestra la información del clan al que pertenece el personaje buscado. Esta pantalla contiene los nombres de todos los miembros </w:t>
            </w:r>
            <w:r w:rsidR="0081726A">
              <w:t xml:space="preserve">pertenecientes a la hermandad con una función </w:t>
            </w:r>
            <w:r w:rsidR="0081726A">
              <w:rPr>
                <w:i/>
                <w:iCs/>
              </w:rPr>
              <w:t>clickable</w:t>
            </w:r>
            <w:r w:rsidR="0081726A">
              <w:t xml:space="preserve"> para una búsqueda mucho más rápida del personaje.</w:t>
            </w:r>
          </w:p>
        </w:tc>
      </w:tr>
      <w:tr w:rsidR="0011763F" w14:paraId="613F68DB" w14:textId="77777777" w:rsidTr="00C85F8B">
        <w:tc>
          <w:tcPr>
            <w:tcW w:w="9061" w:type="dxa"/>
            <w:gridSpan w:val="2"/>
          </w:tcPr>
          <w:p w14:paraId="432D19C2" w14:textId="77777777" w:rsidR="0011763F" w:rsidRDefault="0011763F" w:rsidP="00C85F8B">
            <w:pPr>
              <w:rPr>
                <w:b/>
                <w:bCs/>
              </w:rPr>
            </w:pPr>
            <w:r w:rsidRPr="00403E25">
              <w:rPr>
                <w:b/>
                <w:bCs/>
              </w:rPr>
              <w:t>Flujo Alternativo</w:t>
            </w:r>
            <w:r>
              <w:rPr>
                <w:b/>
                <w:bCs/>
              </w:rPr>
              <w:t>:</w:t>
            </w:r>
          </w:p>
          <w:p w14:paraId="3441F421" w14:textId="70085556" w:rsidR="0011763F" w:rsidRDefault="0081726A" w:rsidP="00C85F8B">
            <w:r>
              <w:t xml:space="preserve">1.A.- El personaje no pertenece a ninguna hermandad, en ese caso </w:t>
            </w:r>
            <w:r w:rsidR="00ED51E1">
              <w:t>se muestra un icono avisando del error.</w:t>
            </w:r>
          </w:p>
        </w:tc>
      </w:tr>
      <w:tr w:rsidR="0011763F" w:rsidRPr="00BA7773" w14:paraId="34CAE7E2" w14:textId="77777777" w:rsidTr="00C85F8B">
        <w:tc>
          <w:tcPr>
            <w:tcW w:w="9061" w:type="dxa"/>
            <w:gridSpan w:val="2"/>
          </w:tcPr>
          <w:p w14:paraId="58A695B7" w14:textId="77777777" w:rsidR="0011763F" w:rsidRDefault="0011763F" w:rsidP="00C85F8B">
            <w:pPr>
              <w:rPr>
                <w:b/>
                <w:bCs/>
              </w:rPr>
            </w:pPr>
            <w:r w:rsidRPr="00403E25">
              <w:rPr>
                <w:b/>
                <w:bCs/>
              </w:rPr>
              <w:t>Postcondiciones</w:t>
            </w:r>
          </w:p>
          <w:p w14:paraId="09CA6680" w14:textId="64CC01F7" w:rsidR="0011763F" w:rsidRPr="00BA7773" w:rsidRDefault="00FF7AA4" w:rsidP="00C85F8B">
            <w:r>
              <w:t>El usuario puede buscar personajes desde la pantalla de la hermandad de una manera mucho más rápida.</w:t>
            </w:r>
          </w:p>
        </w:tc>
      </w:tr>
    </w:tbl>
    <w:p w14:paraId="3AC9FB8A" w14:textId="77777777" w:rsidR="00497F8E" w:rsidRDefault="00497F8E" w:rsidP="00AE1AC2"/>
    <w:p w14:paraId="6BF0E104" w14:textId="77777777" w:rsidR="00F47C33" w:rsidRDefault="00F47C33" w:rsidP="00AE1AC2"/>
    <w:p w14:paraId="35358EF6" w14:textId="77777777" w:rsidR="00F47C33" w:rsidRDefault="00F47C33" w:rsidP="00AE1AC2"/>
    <w:p w14:paraId="578CE846" w14:textId="77777777" w:rsidR="00F47C33" w:rsidRDefault="00F47C33" w:rsidP="00AE1AC2"/>
    <w:p w14:paraId="135EB3B8" w14:textId="77777777" w:rsidR="00F47C33" w:rsidRDefault="00F47C33" w:rsidP="00AE1AC2"/>
    <w:p w14:paraId="299F8924" w14:textId="77777777" w:rsidR="004221EA" w:rsidRDefault="004221EA" w:rsidP="00AE1AC2"/>
    <w:tbl>
      <w:tblPr>
        <w:tblStyle w:val="Tablaconcuadrcula"/>
        <w:tblW w:w="0" w:type="auto"/>
        <w:tblLook w:val="04A0" w:firstRow="1" w:lastRow="0" w:firstColumn="1" w:lastColumn="0" w:noHBand="0" w:noVBand="1"/>
      </w:tblPr>
      <w:tblGrid>
        <w:gridCol w:w="1271"/>
        <w:gridCol w:w="7790"/>
      </w:tblGrid>
      <w:tr w:rsidR="00FF7AA4" w14:paraId="0E13894B" w14:textId="77777777" w:rsidTr="00C85F8B">
        <w:tc>
          <w:tcPr>
            <w:tcW w:w="1271" w:type="dxa"/>
            <w:shd w:val="clear" w:color="auto" w:fill="C1E4F5" w:themeFill="accent1" w:themeFillTint="33"/>
          </w:tcPr>
          <w:p w14:paraId="127346F1" w14:textId="77777777" w:rsidR="00FF7AA4" w:rsidRPr="00403E25" w:rsidRDefault="00FF7AA4" w:rsidP="00C85F8B">
            <w:pPr>
              <w:rPr>
                <w:b/>
                <w:bCs/>
              </w:rPr>
            </w:pPr>
            <w:r w:rsidRPr="00403E25">
              <w:rPr>
                <w:b/>
                <w:bCs/>
              </w:rPr>
              <w:t>Nombre</w:t>
            </w:r>
          </w:p>
        </w:tc>
        <w:tc>
          <w:tcPr>
            <w:tcW w:w="7790" w:type="dxa"/>
            <w:shd w:val="clear" w:color="auto" w:fill="C1E4F5" w:themeFill="accent1" w:themeFillTint="33"/>
          </w:tcPr>
          <w:p w14:paraId="6B754CE3" w14:textId="402A2A86" w:rsidR="00FF7AA4" w:rsidRDefault="00FF7AA4" w:rsidP="00C85F8B">
            <w:r>
              <w:t xml:space="preserve">Pantalla de </w:t>
            </w:r>
            <w:r w:rsidR="009F1E38">
              <w:t>Perfil</w:t>
            </w:r>
          </w:p>
        </w:tc>
      </w:tr>
      <w:tr w:rsidR="00FF7AA4" w:rsidRPr="00A2071A" w14:paraId="4C4AA191" w14:textId="77777777" w:rsidTr="00C85F8B">
        <w:tc>
          <w:tcPr>
            <w:tcW w:w="9061" w:type="dxa"/>
            <w:gridSpan w:val="2"/>
          </w:tcPr>
          <w:p w14:paraId="1E86BA38" w14:textId="77777777" w:rsidR="00FF7AA4" w:rsidRDefault="00FF7AA4" w:rsidP="00C85F8B">
            <w:pPr>
              <w:rPr>
                <w:b/>
                <w:bCs/>
              </w:rPr>
            </w:pPr>
            <w:r w:rsidRPr="00403E25">
              <w:rPr>
                <w:b/>
                <w:bCs/>
              </w:rPr>
              <w:t>Descripción</w:t>
            </w:r>
            <w:r>
              <w:rPr>
                <w:b/>
                <w:bCs/>
              </w:rPr>
              <w:t>:</w:t>
            </w:r>
          </w:p>
          <w:p w14:paraId="31A2C41F" w14:textId="28066E16" w:rsidR="00FF7AA4" w:rsidRPr="00A2071A" w:rsidRDefault="009F1E38" w:rsidP="00C85F8B">
            <w:r>
              <w:t>Muestra el avatar escogido en la pantalla de inicio de sesión o la foto de perfil que contenga la cuenta de Google.</w:t>
            </w:r>
          </w:p>
        </w:tc>
      </w:tr>
      <w:tr w:rsidR="00FF7AA4" w14:paraId="023BBBAA" w14:textId="77777777" w:rsidTr="00C85F8B">
        <w:tc>
          <w:tcPr>
            <w:tcW w:w="9061" w:type="dxa"/>
            <w:gridSpan w:val="2"/>
          </w:tcPr>
          <w:p w14:paraId="66251C61" w14:textId="77777777" w:rsidR="00FF7AA4" w:rsidRDefault="00FF7AA4" w:rsidP="00C85F8B">
            <w:pPr>
              <w:rPr>
                <w:b/>
                <w:bCs/>
              </w:rPr>
            </w:pPr>
            <w:r w:rsidRPr="00403E25">
              <w:rPr>
                <w:b/>
                <w:bCs/>
              </w:rPr>
              <w:t>Actores</w:t>
            </w:r>
            <w:r>
              <w:rPr>
                <w:b/>
                <w:bCs/>
              </w:rPr>
              <w:t>:</w:t>
            </w:r>
          </w:p>
          <w:p w14:paraId="38BE93E0" w14:textId="77777777" w:rsidR="00FF7AA4" w:rsidRDefault="00FF7AA4" w:rsidP="00C85F8B">
            <w:r>
              <w:t>Usuario</w:t>
            </w:r>
          </w:p>
        </w:tc>
      </w:tr>
      <w:tr w:rsidR="00FF7AA4" w14:paraId="142E18A6" w14:textId="77777777" w:rsidTr="00C85F8B">
        <w:tc>
          <w:tcPr>
            <w:tcW w:w="9061" w:type="dxa"/>
            <w:gridSpan w:val="2"/>
          </w:tcPr>
          <w:p w14:paraId="489B2094" w14:textId="77777777" w:rsidR="00FF7AA4" w:rsidRDefault="00FF7AA4" w:rsidP="00C85F8B">
            <w:pPr>
              <w:rPr>
                <w:b/>
                <w:bCs/>
              </w:rPr>
            </w:pPr>
            <w:r w:rsidRPr="00403E25">
              <w:rPr>
                <w:b/>
                <w:bCs/>
              </w:rPr>
              <w:t>Precondiciones</w:t>
            </w:r>
            <w:r>
              <w:rPr>
                <w:b/>
                <w:bCs/>
              </w:rPr>
              <w:t>:</w:t>
            </w:r>
          </w:p>
          <w:p w14:paraId="023DB3F9" w14:textId="4BE14DE7" w:rsidR="00FF7AA4" w:rsidRDefault="009F1E38" w:rsidP="00C85F8B">
            <w:r>
              <w:t>El usuario debe registrarse o haber iniciado sesión.</w:t>
            </w:r>
          </w:p>
        </w:tc>
      </w:tr>
      <w:tr w:rsidR="00FF7AA4" w14:paraId="499AF7AC" w14:textId="77777777" w:rsidTr="00C85F8B">
        <w:tc>
          <w:tcPr>
            <w:tcW w:w="9061" w:type="dxa"/>
            <w:gridSpan w:val="2"/>
          </w:tcPr>
          <w:p w14:paraId="47744CD5" w14:textId="77777777" w:rsidR="00FF7AA4" w:rsidRDefault="00FF7AA4" w:rsidP="00C85F8B">
            <w:pPr>
              <w:rPr>
                <w:b/>
                <w:bCs/>
              </w:rPr>
            </w:pPr>
            <w:r w:rsidRPr="00403E25">
              <w:rPr>
                <w:b/>
                <w:bCs/>
              </w:rPr>
              <w:t>Flujo Normal</w:t>
            </w:r>
            <w:r>
              <w:rPr>
                <w:b/>
                <w:bCs/>
              </w:rPr>
              <w:t>:</w:t>
            </w:r>
          </w:p>
          <w:p w14:paraId="41D9083A" w14:textId="77777777" w:rsidR="00FF7AA4" w:rsidRDefault="009F1E38" w:rsidP="00C85F8B">
            <w:r>
              <w:t xml:space="preserve">1.- </w:t>
            </w:r>
            <w:r w:rsidR="00165420">
              <w:t>El usuario puede cerrar sesión pulsando el botón cerrar sesión.</w:t>
            </w:r>
          </w:p>
          <w:p w14:paraId="59D95139" w14:textId="77777777" w:rsidR="00165420" w:rsidRDefault="00165420" w:rsidP="00C85F8B">
            <w:r>
              <w:t>2.- El usuario puede eliminar su cuenta pulsando el botón eliminar cuenta.</w:t>
            </w:r>
          </w:p>
          <w:p w14:paraId="470070CD" w14:textId="77777777" w:rsidR="00165420" w:rsidRDefault="00165420" w:rsidP="00C85F8B">
            <w:r>
              <w:t>3.- El sistema muestra un mensaje de advertencia preguntando si de verdad quiere eliminar su cuenta permanentemente.</w:t>
            </w:r>
          </w:p>
          <w:p w14:paraId="48BC61DF" w14:textId="77777777" w:rsidR="00165420" w:rsidRDefault="00165420" w:rsidP="00C85F8B">
            <w:r>
              <w:t xml:space="preserve">4.- Si cancela el proceso, </w:t>
            </w:r>
            <w:r w:rsidR="00F03670">
              <w:t>vuelve a la pantalla de perfil.</w:t>
            </w:r>
          </w:p>
          <w:p w14:paraId="60296587" w14:textId="77777777" w:rsidR="00F03670" w:rsidRDefault="00F03670" w:rsidP="00C85F8B">
            <w:r>
              <w:t xml:space="preserve">5.- Si acepta el proceso, se elimina la cuenta permanentemente sin posibilidad de recuperación y volviendo a la </w:t>
            </w:r>
            <w:r w:rsidR="008273FC">
              <w:t>pantalla de inicio de sesión.</w:t>
            </w:r>
          </w:p>
          <w:p w14:paraId="53B45E85" w14:textId="76079688" w:rsidR="008273FC" w:rsidRPr="00165420" w:rsidRDefault="008273FC" w:rsidP="00C85F8B">
            <w:r>
              <w:t>6.- El sistema muestra una lista de todos los personajes favoritos que el usuario haya querido guardar.</w:t>
            </w:r>
          </w:p>
        </w:tc>
      </w:tr>
      <w:tr w:rsidR="00FF7AA4" w14:paraId="1E16EC23" w14:textId="77777777" w:rsidTr="00C85F8B">
        <w:tc>
          <w:tcPr>
            <w:tcW w:w="9061" w:type="dxa"/>
            <w:gridSpan w:val="2"/>
          </w:tcPr>
          <w:p w14:paraId="591C55C7" w14:textId="77777777" w:rsidR="00FF7AA4" w:rsidRDefault="00FF7AA4" w:rsidP="00C85F8B">
            <w:pPr>
              <w:rPr>
                <w:b/>
                <w:bCs/>
              </w:rPr>
            </w:pPr>
            <w:r w:rsidRPr="00403E25">
              <w:rPr>
                <w:b/>
                <w:bCs/>
              </w:rPr>
              <w:t>Flujo Alternativo</w:t>
            </w:r>
            <w:r>
              <w:rPr>
                <w:b/>
                <w:bCs/>
              </w:rPr>
              <w:t>:</w:t>
            </w:r>
          </w:p>
          <w:p w14:paraId="2F139A65" w14:textId="389C66A6" w:rsidR="00FF7AA4" w:rsidRDefault="00AA7564" w:rsidP="00C85F8B">
            <w:r>
              <w:t xml:space="preserve">6.A.- Si el usuario no ha agregado </w:t>
            </w:r>
            <w:r w:rsidR="008A757A">
              <w:t>ningún personaje favorito aún, se muestra un mensaje advirtiendo de que no se han añadido personajes a la lista de favoritos.</w:t>
            </w:r>
          </w:p>
        </w:tc>
      </w:tr>
      <w:tr w:rsidR="00FF7AA4" w:rsidRPr="00BA7773" w14:paraId="67881DD7" w14:textId="77777777" w:rsidTr="00C85F8B">
        <w:tc>
          <w:tcPr>
            <w:tcW w:w="9061" w:type="dxa"/>
            <w:gridSpan w:val="2"/>
          </w:tcPr>
          <w:p w14:paraId="706DAD37" w14:textId="77777777" w:rsidR="00FF7AA4" w:rsidRDefault="00FF7AA4" w:rsidP="00C85F8B">
            <w:pPr>
              <w:rPr>
                <w:b/>
                <w:bCs/>
              </w:rPr>
            </w:pPr>
            <w:r w:rsidRPr="00403E25">
              <w:rPr>
                <w:b/>
                <w:bCs/>
              </w:rPr>
              <w:t>Postcondiciones</w:t>
            </w:r>
          </w:p>
          <w:p w14:paraId="3A9B0128" w14:textId="5857FDBD" w:rsidR="00FF7AA4" w:rsidRPr="00BA7773" w:rsidRDefault="008A757A" w:rsidP="00C85F8B">
            <w:r>
              <w:t>El usuario</w:t>
            </w:r>
            <w:r w:rsidR="00D86BBC">
              <w:t xml:space="preserve"> puede eliminar la cuenta o buscar personajes de una manera mucha más rápida.</w:t>
            </w:r>
          </w:p>
        </w:tc>
      </w:tr>
    </w:tbl>
    <w:p w14:paraId="47D16E20" w14:textId="77777777" w:rsidR="00D86BBC" w:rsidRDefault="00D86BBC" w:rsidP="00AE1AC2"/>
    <w:tbl>
      <w:tblPr>
        <w:tblStyle w:val="Tablaconcuadrcula"/>
        <w:tblW w:w="0" w:type="auto"/>
        <w:tblLook w:val="04A0" w:firstRow="1" w:lastRow="0" w:firstColumn="1" w:lastColumn="0" w:noHBand="0" w:noVBand="1"/>
      </w:tblPr>
      <w:tblGrid>
        <w:gridCol w:w="1271"/>
        <w:gridCol w:w="7790"/>
      </w:tblGrid>
      <w:tr w:rsidR="00D86BBC" w14:paraId="7B600497" w14:textId="77777777" w:rsidTr="00C85F8B">
        <w:tc>
          <w:tcPr>
            <w:tcW w:w="1271" w:type="dxa"/>
            <w:shd w:val="clear" w:color="auto" w:fill="C1E4F5" w:themeFill="accent1" w:themeFillTint="33"/>
          </w:tcPr>
          <w:p w14:paraId="4106A55C" w14:textId="77777777" w:rsidR="00D86BBC" w:rsidRPr="00403E25" w:rsidRDefault="00D86BBC" w:rsidP="00C85F8B">
            <w:pPr>
              <w:rPr>
                <w:b/>
                <w:bCs/>
              </w:rPr>
            </w:pPr>
            <w:r w:rsidRPr="00403E25">
              <w:rPr>
                <w:b/>
                <w:bCs/>
              </w:rPr>
              <w:t>Nombre</w:t>
            </w:r>
          </w:p>
        </w:tc>
        <w:tc>
          <w:tcPr>
            <w:tcW w:w="7790" w:type="dxa"/>
            <w:shd w:val="clear" w:color="auto" w:fill="C1E4F5" w:themeFill="accent1" w:themeFillTint="33"/>
          </w:tcPr>
          <w:p w14:paraId="3702A426" w14:textId="182ADDF6" w:rsidR="00D86BBC" w:rsidRDefault="00D86BBC" w:rsidP="00C85F8B">
            <w:r>
              <w:t xml:space="preserve">Pantalla de </w:t>
            </w:r>
            <w:r w:rsidR="00AE7495">
              <w:t>Opciones</w:t>
            </w:r>
          </w:p>
        </w:tc>
      </w:tr>
      <w:tr w:rsidR="00D86BBC" w:rsidRPr="00A2071A" w14:paraId="022B8880" w14:textId="77777777" w:rsidTr="00C85F8B">
        <w:tc>
          <w:tcPr>
            <w:tcW w:w="9061" w:type="dxa"/>
            <w:gridSpan w:val="2"/>
          </w:tcPr>
          <w:p w14:paraId="2D9D1D4D" w14:textId="77777777" w:rsidR="00D86BBC" w:rsidRDefault="00D86BBC" w:rsidP="00C85F8B">
            <w:pPr>
              <w:rPr>
                <w:b/>
                <w:bCs/>
              </w:rPr>
            </w:pPr>
            <w:r w:rsidRPr="00403E25">
              <w:rPr>
                <w:b/>
                <w:bCs/>
              </w:rPr>
              <w:t>Descripción</w:t>
            </w:r>
            <w:r>
              <w:rPr>
                <w:b/>
                <w:bCs/>
              </w:rPr>
              <w:t>:</w:t>
            </w:r>
          </w:p>
          <w:p w14:paraId="7F79E3F7" w14:textId="2C65F868" w:rsidR="00D86BBC" w:rsidRPr="00A2071A" w:rsidRDefault="00AE7495" w:rsidP="00C85F8B">
            <w:r>
              <w:t>Muestra todas las opciones que el usuario puede ajustar a su gusto.</w:t>
            </w:r>
          </w:p>
        </w:tc>
      </w:tr>
      <w:tr w:rsidR="00D86BBC" w14:paraId="350325F9" w14:textId="77777777" w:rsidTr="00C85F8B">
        <w:tc>
          <w:tcPr>
            <w:tcW w:w="9061" w:type="dxa"/>
            <w:gridSpan w:val="2"/>
          </w:tcPr>
          <w:p w14:paraId="5B203D16" w14:textId="77777777" w:rsidR="00D86BBC" w:rsidRDefault="00D86BBC" w:rsidP="00C85F8B">
            <w:pPr>
              <w:rPr>
                <w:b/>
                <w:bCs/>
              </w:rPr>
            </w:pPr>
            <w:r w:rsidRPr="00403E25">
              <w:rPr>
                <w:b/>
                <w:bCs/>
              </w:rPr>
              <w:t>Actores</w:t>
            </w:r>
            <w:r>
              <w:rPr>
                <w:b/>
                <w:bCs/>
              </w:rPr>
              <w:t>:</w:t>
            </w:r>
          </w:p>
          <w:p w14:paraId="7ED463BC" w14:textId="77777777" w:rsidR="00D86BBC" w:rsidRDefault="00D86BBC" w:rsidP="00C85F8B">
            <w:r>
              <w:t>Usuario</w:t>
            </w:r>
          </w:p>
        </w:tc>
      </w:tr>
      <w:tr w:rsidR="00D86BBC" w14:paraId="024F43CC" w14:textId="77777777" w:rsidTr="00C85F8B">
        <w:tc>
          <w:tcPr>
            <w:tcW w:w="9061" w:type="dxa"/>
            <w:gridSpan w:val="2"/>
          </w:tcPr>
          <w:p w14:paraId="54D492E7" w14:textId="77777777" w:rsidR="00D86BBC" w:rsidRDefault="00D86BBC" w:rsidP="00C85F8B">
            <w:pPr>
              <w:rPr>
                <w:b/>
                <w:bCs/>
              </w:rPr>
            </w:pPr>
            <w:r w:rsidRPr="00403E25">
              <w:rPr>
                <w:b/>
                <w:bCs/>
              </w:rPr>
              <w:t>Precondiciones</w:t>
            </w:r>
            <w:r>
              <w:rPr>
                <w:b/>
                <w:bCs/>
              </w:rPr>
              <w:t>:</w:t>
            </w:r>
          </w:p>
          <w:p w14:paraId="7A1492C3" w14:textId="0357B344" w:rsidR="00D86BBC" w:rsidRDefault="00AE7495" w:rsidP="00C85F8B">
            <w:r>
              <w:t xml:space="preserve">El usuario </w:t>
            </w:r>
            <w:r w:rsidR="00601BCE">
              <w:t>debe registrarse o haber iniciado sesión.</w:t>
            </w:r>
          </w:p>
        </w:tc>
      </w:tr>
      <w:tr w:rsidR="00D86BBC" w14:paraId="236CC5BD" w14:textId="77777777" w:rsidTr="00C85F8B">
        <w:tc>
          <w:tcPr>
            <w:tcW w:w="9061" w:type="dxa"/>
            <w:gridSpan w:val="2"/>
          </w:tcPr>
          <w:p w14:paraId="35E88D73" w14:textId="77777777" w:rsidR="00D86BBC" w:rsidRDefault="00D86BBC" w:rsidP="00C85F8B">
            <w:pPr>
              <w:rPr>
                <w:b/>
                <w:bCs/>
              </w:rPr>
            </w:pPr>
            <w:r w:rsidRPr="00403E25">
              <w:rPr>
                <w:b/>
                <w:bCs/>
              </w:rPr>
              <w:t>Flujo Normal</w:t>
            </w:r>
            <w:r>
              <w:rPr>
                <w:b/>
                <w:bCs/>
              </w:rPr>
              <w:t>:</w:t>
            </w:r>
          </w:p>
          <w:p w14:paraId="3587524B" w14:textId="6143F9E4" w:rsidR="00D86BBC" w:rsidRDefault="002C2DEB" w:rsidP="00C85F8B">
            <w:r>
              <w:t>1.- Cambio de tema de claro a oscuro y viceversa. El sistema cambia los colores e la aplicación.</w:t>
            </w:r>
          </w:p>
        </w:tc>
      </w:tr>
      <w:tr w:rsidR="00D86BBC" w14:paraId="707A7704" w14:textId="77777777" w:rsidTr="00C85F8B">
        <w:tc>
          <w:tcPr>
            <w:tcW w:w="9061" w:type="dxa"/>
            <w:gridSpan w:val="2"/>
          </w:tcPr>
          <w:p w14:paraId="1EEAA9DF" w14:textId="77777777" w:rsidR="00D86BBC" w:rsidRDefault="00D86BBC" w:rsidP="00C85F8B">
            <w:pPr>
              <w:rPr>
                <w:b/>
                <w:bCs/>
              </w:rPr>
            </w:pPr>
            <w:r w:rsidRPr="00403E25">
              <w:rPr>
                <w:b/>
                <w:bCs/>
              </w:rPr>
              <w:t>Flujo Alternativo</w:t>
            </w:r>
            <w:r>
              <w:rPr>
                <w:b/>
                <w:bCs/>
              </w:rPr>
              <w:t>:</w:t>
            </w:r>
          </w:p>
          <w:p w14:paraId="2B838B0F" w14:textId="0D2DB127" w:rsidR="00D86BBC" w:rsidRDefault="002C2DEB" w:rsidP="00C85F8B">
            <w:r>
              <w:t>Ninguno.</w:t>
            </w:r>
          </w:p>
        </w:tc>
      </w:tr>
      <w:tr w:rsidR="00D86BBC" w:rsidRPr="00BA7773" w14:paraId="1434AAC3" w14:textId="77777777" w:rsidTr="00C85F8B">
        <w:tc>
          <w:tcPr>
            <w:tcW w:w="9061" w:type="dxa"/>
            <w:gridSpan w:val="2"/>
          </w:tcPr>
          <w:p w14:paraId="2534D9FA" w14:textId="77777777" w:rsidR="00D86BBC" w:rsidRDefault="00D86BBC" w:rsidP="00C85F8B">
            <w:pPr>
              <w:rPr>
                <w:b/>
                <w:bCs/>
              </w:rPr>
            </w:pPr>
            <w:r w:rsidRPr="00403E25">
              <w:rPr>
                <w:b/>
                <w:bCs/>
              </w:rPr>
              <w:t>Postcondiciones</w:t>
            </w:r>
          </w:p>
          <w:p w14:paraId="779B19AB" w14:textId="63779BD6" w:rsidR="00D86BBC" w:rsidRPr="00BA7773" w:rsidRDefault="002C2DEB" w:rsidP="00C85F8B">
            <w:r>
              <w:t xml:space="preserve">El </w:t>
            </w:r>
            <w:r w:rsidR="00A15392">
              <w:t>usuario puede personalizar la aplicación al gusto.</w:t>
            </w:r>
          </w:p>
        </w:tc>
      </w:tr>
    </w:tbl>
    <w:p w14:paraId="0D583757" w14:textId="0BCA51AF" w:rsidR="005F22F8" w:rsidRPr="00A15392" w:rsidRDefault="005F22F8" w:rsidP="00A15392">
      <w:pPr>
        <w:rPr>
          <w:bCs/>
        </w:rPr>
      </w:pPr>
    </w:p>
    <w:p w14:paraId="47671D98" w14:textId="77777777" w:rsidR="00F47C33" w:rsidRDefault="00F47C33" w:rsidP="00A15392">
      <w:pPr>
        <w:rPr>
          <w:bCs/>
        </w:rPr>
      </w:pPr>
    </w:p>
    <w:p w14:paraId="74FDFE50" w14:textId="77777777" w:rsidR="00F47C33" w:rsidRDefault="00F47C33" w:rsidP="00A15392">
      <w:pPr>
        <w:rPr>
          <w:bCs/>
        </w:rPr>
      </w:pPr>
    </w:p>
    <w:p w14:paraId="1944EA5D" w14:textId="77777777" w:rsidR="00F47C33" w:rsidRDefault="00F47C33" w:rsidP="00A15392">
      <w:pPr>
        <w:rPr>
          <w:bCs/>
        </w:rPr>
      </w:pPr>
    </w:p>
    <w:p w14:paraId="05B5539E" w14:textId="77777777" w:rsidR="00F47C33" w:rsidRPr="00A15392" w:rsidRDefault="00F47C33" w:rsidP="00A15392">
      <w:pPr>
        <w:rPr>
          <w:ins w:id="571" w:author="MARRAHY ARENAS, SERGI" w:date="2024-05-22T15:18:00Z" w16du:dateUtc="2024-05-22T13:18:00Z"/>
          <w:bCs/>
        </w:rPr>
      </w:pPr>
    </w:p>
    <w:p w14:paraId="2087DE8D" w14:textId="0184FB2F" w:rsidR="00D47D19" w:rsidRPr="00D47D19" w:rsidRDefault="00FF06AA">
      <w:pPr>
        <w:pStyle w:val="Ttulo2"/>
        <w:pPrChange w:id="572" w:author="MARRAHY ARENAS, SERGI" w:date="2024-05-22T18:42:00Z" w16du:dateUtc="2024-05-22T16:42:00Z">
          <w:pPr>
            <w:pStyle w:val="Ttulo2"/>
            <w:ind w:firstLine="708"/>
          </w:pPr>
        </w:pPrChange>
      </w:pPr>
      <w:bookmarkStart w:id="573" w:name="_Toc168598250"/>
      <w:ins w:id="574" w:author="MARRAHY ARENAS, SERGI" w:date="2024-05-22T18:46:00Z" w16du:dateUtc="2024-05-22T16:46:00Z">
        <w:r>
          <w:lastRenderedPageBreak/>
          <w:t xml:space="preserve">4.2. </w:t>
        </w:r>
      </w:ins>
      <w:del w:id="575" w:author="MARRAHY ARENAS, SERGI" w:date="2024-05-22T18:46:00Z" w16du:dateUtc="2024-05-22T16:46:00Z">
        <w:r w:rsidR="00C11F5A" w:rsidDel="00FF06AA">
          <w:delText xml:space="preserve">4.2.  </w:delText>
        </w:r>
      </w:del>
      <w:r w:rsidR="00C11F5A">
        <w:t>Diseño</w:t>
      </w:r>
      <w:bookmarkEnd w:id="573"/>
    </w:p>
    <w:p w14:paraId="74E34491" w14:textId="0CA49229" w:rsidR="002D6449" w:rsidRDefault="002D6449" w:rsidP="002D6449">
      <w:pPr>
        <w:rPr>
          <w:b/>
          <w:bCs/>
        </w:rPr>
      </w:pPr>
      <w:r>
        <w:rPr>
          <w:b/>
          <w:bCs/>
        </w:rPr>
        <w:t>Solución propuesta:</w:t>
      </w:r>
    </w:p>
    <w:p w14:paraId="674C3F3E" w14:textId="4228F59D" w:rsidR="002D6449" w:rsidRDefault="002D6449" w:rsidP="006D2FA1">
      <w:r>
        <w:t>BloodStats ofrece toda la información necesaria sobre los mejores jugadores del WoW y varios sistemas útiles:</w:t>
      </w:r>
    </w:p>
    <w:p w14:paraId="25B8401A" w14:textId="091BEF8B" w:rsidR="002D6449" w:rsidRDefault="008D7537" w:rsidP="009E3806">
      <w:pPr>
        <w:pStyle w:val="Prrafodelista"/>
        <w:numPr>
          <w:ilvl w:val="0"/>
          <w:numId w:val="16"/>
        </w:numPr>
      </w:pPr>
      <w:r>
        <w:rPr>
          <w:b/>
          <w:bCs/>
        </w:rPr>
        <w:t>Talentos de c</w:t>
      </w:r>
      <w:r w:rsidR="002D6449">
        <w:rPr>
          <w:b/>
          <w:bCs/>
        </w:rPr>
        <w:t xml:space="preserve">lase y especialización: </w:t>
      </w:r>
      <w:r w:rsidR="002D6449" w:rsidRPr="006D2FA1">
        <w:t>La aplicación se centra en proporcionar la información necesaria sobre l</w:t>
      </w:r>
      <w:r>
        <w:t>o</w:t>
      </w:r>
      <w:r w:rsidR="002D6449" w:rsidRPr="006D2FA1">
        <w:t>s</w:t>
      </w:r>
      <w:r>
        <w:t xml:space="preserve"> talentos de </w:t>
      </w:r>
      <w:r w:rsidR="002D6449" w:rsidRPr="006D2FA1">
        <w:t>las clases y especializaciones, permitiendo a los jugadores encontrar estrategias y técnicas personalizadas.</w:t>
      </w:r>
    </w:p>
    <w:p w14:paraId="35F8BB39" w14:textId="1E0C59A1" w:rsidR="00E325A8" w:rsidRPr="002D6449" w:rsidRDefault="002D6449" w:rsidP="006B486C">
      <w:pPr>
        <w:pStyle w:val="Prrafodelista"/>
        <w:numPr>
          <w:ilvl w:val="0"/>
          <w:numId w:val="16"/>
        </w:numPr>
      </w:pPr>
      <w:r>
        <w:rPr>
          <w:b/>
          <w:bCs/>
        </w:rPr>
        <w:t>Mejora del personaje:</w:t>
      </w:r>
      <w:r w:rsidRPr="006D2FA1">
        <w:t xml:space="preserve"> La aplicación ayuda a los jugadores a identificar mejoras </w:t>
      </w:r>
      <w:r w:rsidR="006F0A20">
        <w:t>del</w:t>
      </w:r>
      <w:r w:rsidR="007B5B87">
        <w:t xml:space="preserve"> equipo </w:t>
      </w:r>
      <w:r w:rsidRPr="006D2FA1">
        <w:t xml:space="preserve">que pueden </w:t>
      </w:r>
      <w:r w:rsidR="00B771FE">
        <w:t>adaptar</w:t>
      </w:r>
      <w:r w:rsidRPr="006D2FA1">
        <w:t xml:space="preserve"> en sus personajes</w:t>
      </w:r>
      <w:r w:rsidR="00B771FE">
        <w:t xml:space="preserve"> para </w:t>
      </w:r>
      <w:r w:rsidR="007E7715">
        <w:t>aumentar el rendimiento del personaje</w:t>
      </w:r>
      <w:r w:rsidR="006F0A20">
        <w:t xml:space="preserve"> fijándose en otros jugadores</w:t>
      </w:r>
      <w:r w:rsidRPr="006D2FA1">
        <w:t>.</w:t>
      </w:r>
    </w:p>
    <w:p w14:paraId="3300B998" w14:textId="77777777" w:rsidR="002D6449" w:rsidRDefault="002D6449" w:rsidP="002D6449">
      <w:pPr>
        <w:rPr>
          <w:b/>
          <w:bCs/>
        </w:rPr>
      </w:pPr>
      <w:r>
        <w:rPr>
          <w:b/>
          <w:bCs/>
        </w:rPr>
        <w:t>Ventajas:</w:t>
      </w:r>
    </w:p>
    <w:p w14:paraId="5C492C67" w14:textId="4EEEA7D2" w:rsidR="002D6449" w:rsidRPr="004757C7" w:rsidRDefault="002D6449" w:rsidP="009E3806">
      <w:pPr>
        <w:pStyle w:val="Prrafodelista"/>
        <w:numPr>
          <w:ilvl w:val="0"/>
          <w:numId w:val="17"/>
        </w:numPr>
        <w:rPr>
          <w:b/>
          <w:bCs/>
        </w:rPr>
      </w:pPr>
      <w:r>
        <w:rPr>
          <w:b/>
          <w:bCs/>
        </w:rPr>
        <w:t xml:space="preserve">Información precisa y actualizada: </w:t>
      </w:r>
      <w:r w:rsidRPr="006D2FA1">
        <w:t xml:space="preserve">Al utilizar la API de Blizzard oficial la información es 100% verídica y se mantiene </w:t>
      </w:r>
      <w:r w:rsidR="00666B46">
        <w:t xml:space="preserve">siempre </w:t>
      </w:r>
      <w:r w:rsidRPr="006D2FA1">
        <w:t>actualizada.</w:t>
      </w:r>
    </w:p>
    <w:p w14:paraId="4373B379" w14:textId="5DF3C903" w:rsidR="00A15392" w:rsidRPr="004757C7" w:rsidRDefault="002D6449" w:rsidP="009E3806">
      <w:pPr>
        <w:pStyle w:val="Prrafodelista"/>
        <w:numPr>
          <w:ilvl w:val="0"/>
          <w:numId w:val="17"/>
        </w:numPr>
        <w:rPr>
          <w:b/>
          <w:bCs/>
        </w:rPr>
      </w:pPr>
      <w:r>
        <w:rPr>
          <w:b/>
          <w:bCs/>
        </w:rPr>
        <w:t xml:space="preserve">Aprendizaje eficiente: </w:t>
      </w:r>
      <w:r w:rsidRPr="006D2FA1">
        <w:t xml:space="preserve">La información se presenta de forma </w:t>
      </w:r>
      <w:r w:rsidR="00AA6C60">
        <w:t>muy amigable</w:t>
      </w:r>
      <w:r w:rsidRPr="006D2FA1">
        <w:t xml:space="preserve"> y </w:t>
      </w:r>
      <w:r w:rsidR="00AA6C60">
        <w:t>fácil</w:t>
      </w:r>
      <w:r w:rsidRPr="006D2FA1">
        <w:t xml:space="preserve"> de entender</w:t>
      </w:r>
      <w:r w:rsidR="00EA48EE">
        <w:t xml:space="preserve"> para que el usuario</w:t>
      </w:r>
      <w:r w:rsidR="00F07126">
        <w:t xml:space="preserve"> pueda</w:t>
      </w:r>
      <w:r w:rsidR="00851583">
        <w:t xml:space="preserve"> entender la estrategia que utiliza ese personaje</w:t>
      </w:r>
      <w:r w:rsidRPr="006D2FA1">
        <w:t>.</w:t>
      </w:r>
    </w:p>
    <w:p w14:paraId="59386E54" w14:textId="4B180DDE" w:rsidR="00A7042A" w:rsidRPr="00944E54" w:rsidRDefault="002D6449" w:rsidP="006B486C">
      <w:pPr>
        <w:pStyle w:val="Prrafodelista"/>
        <w:numPr>
          <w:ilvl w:val="0"/>
          <w:numId w:val="17"/>
        </w:numPr>
        <w:rPr>
          <w:b/>
          <w:bCs/>
        </w:rPr>
      </w:pPr>
      <w:r>
        <w:rPr>
          <w:b/>
          <w:bCs/>
        </w:rPr>
        <w:t>Motivación y guía:</w:t>
      </w:r>
      <w:r>
        <w:t xml:space="preserve"> </w:t>
      </w:r>
      <w:r w:rsidRPr="006D2FA1">
        <w:t xml:space="preserve">La aplicación puede motivar a los jugadores a alcanzar un alto nivel de rendimiento en </w:t>
      </w:r>
      <w:r w:rsidR="00F95958">
        <w:t xml:space="preserve">el modo de juego </w:t>
      </w:r>
      <w:r w:rsidRPr="006D2FA1">
        <w:t>PVE</w:t>
      </w:r>
      <w:r w:rsidR="00F95958">
        <w:t xml:space="preserve"> con todo el contenido que conlleva</w:t>
      </w:r>
      <w:r w:rsidRPr="006D2FA1">
        <w:t xml:space="preserve">, </w:t>
      </w:r>
      <w:r w:rsidR="00274E32">
        <w:t>ya que</w:t>
      </w:r>
      <w:r w:rsidR="00D0715B">
        <w:t>,</w:t>
      </w:r>
      <w:r w:rsidR="00274E32">
        <w:t xml:space="preserve"> al tener toda la información de un jugador experimentado </w:t>
      </w:r>
      <w:r w:rsidR="00243A0E">
        <w:t xml:space="preserve">en la aplicación, </w:t>
      </w:r>
      <w:r w:rsidR="00274E32">
        <w:t xml:space="preserve">simplemente podría </w:t>
      </w:r>
      <w:r w:rsidR="00F37E04">
        <w:t>copiar</w:t>
      </w:r>
      <w:r w:rsidR="00274E32">
        <w:t xml:space="preserve"> </w:t>
      </w:r>
      <w:r w:rsidR="007C5FBC">
        <w:t>el equipo y los talentos para tener una base consistente y llegar a niveles más altos.</w:t>
      </w:r>
    </w:p>
    <w:p w14:paraId="55182CB7" w14:textId="79C8C8DA" w:rsidR="002D6449" w:rsidRDefault="002D6449" w:rsidP="002D6449">
      <w:pPr>
        <w:rPr>
          <w:b/>
          <w:bCs/>
        </w:rPr>
      </w:pPr>
      <w:r>
        <w:rPr>
          <w:b/>
          <w:bCs/>
        </w:rPr>
        <w:t>Funcionalidades:</w:t>
      </w:r>
    </w:p>
    <w:p w14:paraId="76D3D2A3" w14:textId="77777777" w:rsidR="007D38C3" w:rsidRDefault="007D38C3" w:rsidP="007D38C3">
      <w:pPr>
        <w:pStyle w:val="Prrafodelista"/>
        <w:numPr>
          <w:ilvl w:val="0"/>
          <w:numId w:val="29"/>
        </w:numPr>
      </w:pPr>
      <w:r>
        <w:rPr>
          <w:b/>
          <w:bCs/>
        </w:rPr>
        <w:t xml:space="preserve">Búsqueda de personajes: </w:t>
      </w:r>
      <w:r w:rsidRPr="006D2FA1">
        <w:t>Para poder encontrar un jugador</w:t>
      </w:r>
      <w:r>
        <w:t xml:space="preserve"> </w:t>
      </w:r>
      <w:r w:rsidRPr="006D2FA1">
        <w:t xml:space="preserve">la aplicación tiene como requisito 2 parámetros: Nombre y Servidor. El servidor es el nombre del </w:t>
      </w:r>
      <w:r>
        <w:t>reino</w:t>
      </w:r>
      <w:r w:rsidRPr="006D2FA1">
        <w:t xml:space="preserve"> donde ese personaje está alojado.</w:t>
      </w:r>
    </w:p>
    <w:p w14:paraId="5CDE117F" w14:textId="77777777" w:rsidR="00944E54" w:rsidRDefault="002D6449" w:rsidP="007D38C3">
      <w:pPr>
        <w:pStyle w:val="Prrafodelista"/>
        <w:numPr>
          <w:ilvl w:val="0"/>
          <w:numId w:val="29"/>
        </w:numPr>
      </w:pPr>
      <w:r>
        <w:rPr>
          <w:b/>
          <w:bCs/>
        </w:rPr>
        <w:t xml:space="preserve">Diseño intuitivo: </w:t>
      </w:r>
      <w:r w:rsidRPr="006D2FA1">
        <w:t>La aplicación ofrece una interfaz intuitiva y fácil de usar para que los jugadores puedan encontrar información con mucha rapidez.</w:t>
      </w:r>
    </w:p>
    <w:p w14:paraId="3C3487A7" w14:textId="77777777" w:rsidR="007D38C3" w:rsidRDefault="00A00ABB" w:rsidP="007D38C3">
      <w:pPr>
        <w:pStyle w:val="Prrafodelista"/>
        <w:numPr>
          <w:ilvl w:val="0"/>
          <w:numId w:val="29"/>
        </w:numPr>
      </w:pPr>
      <w:r w:rsidRPr="007D38C3">
        <w:rPr>
          <w:b/>
          <w:bCs/>
        </w:rPr>
        <w:t>Guardado de personajes:</w:t>
      </w:r>
      <w:r>
        <w:t xml:space="preserve"> </w:t>
      </w:r>
      <w:r w:rsidRPr="00A00ABB">
        <w:t>La ap</w:t>
      </w:r>
      <w:r>
        <w:t xml:space="preserve">licación permite al usuario marcar como favorito </w:t>
      </w:r>
      <w:r w:rsidR="00513E07">
        <w:t>a todos los personajes que desee</w:t>
      </w:r>
      <w:r w:rsidR="004E00AE">
        <w:t xml:space="preserve">, </w:t>
      </w:r>
      <w:r w:rsidR="007C730E">
        <w:t xml:space="preserve">esta lista de personajes se encontrará en la pantalla del perfil del usuario que haya iniciado sesión para </w:t>
      </w:r>
      <w:r w:rsidR="00A912CF">
        <w:t>la búsqueda del personaje</w:t>
      </w:r>
      <w:r w:rsidR="008B60BC">
        <w:t>.</w:t>
      </w:r>
    </w:p>
    <w:p w14:paraId="04418A47" w14:textId="168A32E6" w:rsidR="00944E54" w:rsidRDefault="007C5FBC" w:rsidP="004221EA">
      <w:pPr>
        <w:pStyle w:val="Prrafodelista"/>
        <w:numPr>
          <w:ilvl w:val="0"/>
          <w:numId w:val="29"/>
        </w:numPr>
      </w:pPr>
      <w:r>
        <w:rPr>
          <w:b/>
          <w:bCs/>
        </w:rPr>
        <w:t xml:space="preserve">Muestra </w:t>
      </w:r>
      <w:r w:rsidR="0024130D">
        <w:rPr>
          <w:b/>
          <w:bCs/>
        </w:rPr>
        <w:t xml:space="preserve">de toda la información necesaria: </w:t>
      </w:r>
      <w:r w:rsidR="0024130D">
        <w:t xml:space="preserve">Se muestra </w:t>
      </w:r>
      <w:r w:rsidR="00610D8E">
        <w:t>toda la información de un personaje en varias pantallas con un sistema de navegación dinámico</w:t>
      </w:r>
      <w:r w:rsidR="008B60BC">
        <w:t>.</w:t>
      </w:r>
    </w:p>
    <w:p w14:paraId="3BAA2921" w14:textId="77777777" w:rsidR="002D6449" w:rsidRDefault="002D6449" w:rsidP="002D6449">
      <w:pPr>
        <w:rPr>
          <w:b/>
          <w:bCs/>
        </w:rPr>
      </w:pPr>
      <w:r>
        <w:rPr>
          <w:b/>
          <w:bCs/>
        </w:rPr>
        <w:t>Conclusión:</w:t>
      </w:r>
    </w:p>
    <w:p w14:paraId="4F3FB4A1" w14:textId="18447D3B" w:rsidR="00726145" w:rsidRPr="001D2B64" w:rsidRDefault="002D6449" w:rsidP="001D2B64">
      <w:pPr>
        <w:rPr>
          <w:ins w:id="576" w:author="MARRAHY ARENAS, SERGI" w:date="2024-05-22T15:08:00Z" w16du:dateUtc="2024-05-22T13:08:00Z"/>
        </w:rPr>
      </w:pPr>
      <w:r>
        <w:t>BloodStats tiene el potencial de ser una herramienta valiosa para jugadores del WoW que buscan mejorar su personaje o como jugador en contenido PVE avanzado.</w:t>
      </w:r>
    </w:p>
    <w:p w14:paraId="5A286E21" w14:textId="691EC0DC" w:rsidR="00C02D38" w:rsidRPr="00A42A8B" w:rsidRDefault="00FF06AA">
      <w:pPr>
        <w:pStyle w:val="Ttulo2"/>
        <w:pPrChange w:id="577" w:author="MARRAHY ARENAS, SERGI" w:date="2024-05-22T18:46:00Z" w16du:dateUtc="2024-05-22T16:46:00Z">
          <w:pPr>
            <w:jc w:val="left"/>
          </w:pPr>
        </w:pPrChange>
      </w:pPr>
      <w:bookmarkStart w:id="578" w:name="_Toc168598251"/>
      <w:ins w:id="579" w:author="MARRAHY ARENAS, SERGI" w:date="2024-05-22T18:46:00Z" w16du:dateUtc="2024-05-22T16:46:00Z">
        <w:r>
          <w:lastRenderedPageBreak/>
          <w:t xml:space="preserve">4.2.1. </w:t>
        </w:r>
      </w:ins>
      <w:del w:id="580" w:author="MARRAHY ARENAS, SERGI" w:date="2024-05-22T15:12:00Z" w16du:dateUtc="2024-05-22T13:12:00Z">
        <w:r w:rsidR="003D3401" w:rsidRPr="00A42A8B">
          <w:delText xml:space="preserve">Diagrama entidad relación modelo </w:delText>
        </w:r>
      </w:del>
      <w:ins w:id="581" w:author="MARRAHY ARENAS, SERGI" w:date="2024-05-22T18:45:00Z" w16du:dateUtc="2024-05-22T16:45:00Z">
        <w:r w:rsidR="00A42A8B">
          <w:t>Diagrama Entidad Relación</w:t>
        </w:r>
      </w:ins>
      <w:bookmarkEnd w:id="578"/>
      <w:del w:id="582" w:author="MARRAHY ARENAS, SERGI" w:date="2024-05-22T15:12:00Z" w16du:dateUtc="2024-05-22T13:12:00Z">
        <w:r w:rsidR="003D3401" w:rsidRPr="00A42A8B">
          <w:delText>1</w:delText>
        </w:r>
      </w:del>
      <w:ins w:id="583" w:author="MARRAHY ARENAS, SERGI" w:date="2024-05-22T15:12:00Z" w16du:dateUtc="2024-05-22T13:12:00Z">
        <w:r w:rsidR="00A90B96" w:rsidRPr="00A42A8B">
          <w:t xml:space="preserve"> </w:t>
        </w:r>
      </w:ins>
    </w:p>
    <w:p w14:paraId="7FC9A2AA" w14:textId="3BB2D94D" w:rsidR="004D0DF4" w:rsidRDefault="00E14165" w:rsidP="00761D91">
      <w:pPr>
        <w:pStyle w:val="NormalWeb"/>
        <w:keepNext/>
        <w:jc w:val="center"/>
      </w:pPr>
      <w:ins w:id="584" w:author="MARRAHY ARENAS, SERGI" w:date="2024-05-22T18:43:00Z" w16du:dateUtc="2024-05-22T16:43:00Z">
        <w:r>
          <w:rPr>
            <w:noProof/>
          </w:rPr>
          <w:drawing>
            <wp:inline distT="0" distB="0" distL="0" distR="0" wp14:anchorId="5F58AC7D" wp14:editId="09078BD8">
              <wp:extent cx="8060083" cy="3247502"/>
              <wp:effectExtent l="6033" t="0" r="4127" b="4128"/>
              <wp:docPr id="8337627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8124983" cy="3273651"/>
                      </a:xfrm>
                      <a:prstGeom prst="rect">
                        <a:avLst/>
                      </a:prstGeom>
                      <a:noFill/>
                      <a:ln>
                        <a:noFill/>
                      </a:ln>
                    </pic:spPr>
                  </pic:pic>
                </a:graphicData>
              </a:graphic>
            </wp:inline>
          </w:drawing>
        </w:r>
      </w:ins>
    </w:p>
    <w:p w14:paraId="64C1F751" w14:textId="14BDAFA6" w:rsidR="00F87527" w:rsidRDefault="004759BD" w:rsidP="009A117C">
      <w:pPr>
        <w:pStyle w:val="Sinespaciado"/>
      </w:pPr>
      <w:bookmarkStart w:id="585" w:name="_Toc168598206"/>
      <w:r>
        <w:t xml:space="preserve">Figura </w:t>
      </w:r>
      <w:r>
        <w:fldChar w:fldCharType="begin"/>
      </w:r>
      <w:r>
        <w:instrText xml:space="preserve"> SEQ Ilustración \* ARABIC </w:instrText>
      </w:r>
      <w:r>
        <w:fldChar w:fldCharType="separate"/>
      </w:r>
      <w:r w:rsidR="003A730B">
        <w:rPr>
          <w:noProof/>
        </w:rPr>
        <w:t>14</w:t>
      </w:r>
      <w:r>
        <w:fldChar w:fldCharType="end"/>
      </w:r>
      <w:r>
        <w:t xml:space="preserve"> </w:t>
      </w:r>
      <w:r w:rsidR="006E73E7">
        <w:t>-</w:t>
      </w:r>
      <w:r>
        <w:t xml:space="preserve"> Diagrama Entidad - Relación</w:t>
      </w:r>
      <w:bookmarkEnd w:id="585"/>
    </w:p>
    <w:p w14:paraId="0DF226D6" w14:textId="3195B4AC" w:rsidR="004D0DF4" w:rsidRDefault="007840F3" w:rsidP="004D0DF4">
      <w:pPr>
        <w:pStyle w:val="Ttulo2"/>
      </w:pPr>
      <w:bookmarkStart w:id="586" w:name="_Toc168598252"/>
      <w:r>
        <w:lastRenderedPageBreak/>
        <w:t>4.2.2. Diagrama UML Casos de Uso</w:t>
      </w:r>
      <w:bookmarkEnd w:id="586"/>
    </w:p>
    <w:p w14:paraId="038EB792" w14:textId="7C5527DF" w:rsidR="004221EA" w:rsidRPr="004221EA" w:rsidRDefault="004221EA" w:rsidP="004221EA">
      <w:r>
        <w:t xml:space="preserve">En este apartado se presenta el diagrama de Casos de Uso para tener </w:t>
      </w:r>
      <w:r w:rsidR="00F37E04">
        <w:t>una visión general</w:t>
      </w:r>
      <w:r>
        <w:t xml:space="preserve"> de las funciones que </w:t>
      </w:r>
      <w:r w:rsidR="0043796F">
        <w:t>ofrece este proyecto.</w:t>
      </w:r>
    </w:p>
    <w:p w14:paraId="487C8533" w14:textId="77777777" w:rsidR="009A117C" w:rsidRPr="009A117C" w:rsidRDefault="009A117C" w:rsidP="009A117C"/>
    <w:p w14:paraId="65371F6A" w14:textId="466C0A38" w:rsidR="00CD6C6C" w:rsidRDefault="004E7184" w:rsidP="00CD6C6C">
      <w:pPr>
        <w:pStyle w:val="Sinespaciado"/>
        <w:keepNext/>
      </w:pPr>
      <w:r>
        <w:rPr>
          <w:noProof/>
        </w:rPr>
        <w:drawing>
          <wp:inline distT="0" distB="0" distL="0" distR="0" wp14:anchorId="450BC08F" wp14:editId="70668B11">
            <wp:extent cx="7184138" cy="3403472"/>
            <wp:effectExtent l="4445" t="0" r="2540" b="2540"/>
            <wp:docPr id="189192129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7249218" cy="3434304"/>
                    </a:xfrm>
                    <a:prstGeom prst="rect">
                      <a:avLst/>
                    </a:prstGeom>
                    <a:noFill/>
                    <a:ln>
                      <a:noFill/>
                    </a:ln>
                  </pic:spPr>
                </pic:pic>
              </a:graphicData>
            </a:graphic>
          </wp:inline>
        </w:drawing>
      </w:r>
    </w:p>
    <w:p w14:paraId="790B27D9" w14:textId="77777777" w:rsidR="00154CDC" w:rsidRDefault="00154CDC" w:rsidP="00CD6C6C">
      <w:pPr>
        <w:pStyle w:val="Sinespaciado"/>
        <w:keepNext/>
      </w:pPr>
    </w:p>
    <w:p w14:paraId="2D0A9CE9" w14:textId="4BB81766" w:rsidR="00F87527" w:rsidRDefault="00CD6C6C" w:rsidP="00F87527">
      <w:pPr>
        <w:pStyle w:val="Sinespaciado"/>
      </w:pPr>
      <w:bookmarkStart w:id="587" w:name="_Toc168598207"/>
      <w:r>
        <w:t xml:space="preserve">Figura </w:t>
      </w:r>
      <w:r>
        <w:fldChar w:fldCharType="begin"/>
      </w:r>
      <w:r>
        <w:instrText xml:space="preserve"> SEQ Ilustración \* ARABIC </w:instrText>
      </w:r>
      <w:r>
        <w:fldChar w:fldCharType="separate"/>
      </w:r>
      <w:r w:rsidR="003A730B">
        <w:rPr>
          <w:noProof/>
        </w:rPr>
        <w:t>15</w:t>
      </w:r>
      <w:r>
        <w:fldChar w:fldCharType="end"/>
      </w:r>
      <w:r>
        <w:t xml:space="preserve"> </w:t>
      </w:r>
      <w:r w:rsidR="006E73E7">
        <w:t>-</w:t>
      </w:r>
      <w:r>
        <w:t xml:space="preserve"> Diagrama UML de los Casos de Uso</w:t>
      </w:r>
      <w:bookmarkEnd w:id="587"/>
    </w:p>
    <w:p w14:paraId="10933756" w14:textId="2461AC65" w:rsidR="00F87527" w:rsidRDefault="00F87527" w:rsidP="00F87527">
      <w:pPr>
        <w:pStyle w:val="Ttulo2"/>
      </w:pPr>
      <w:bookmarkStart w:id="588" w:name="_Toc168598253"/>
      <w:r>
        <w:lastRenderedPageBreak/>
        <w:t>4.2.</w:t>
      </w:r>
      <w:r w:rsidR="007840F3">
        <w:t>3.</w:t>
      </w:r>
      <w:r>
        <w:t xml:space="preserve"> Bocetos de la interfaz de usuario</w:t>
      </w:r>
      <w:bookmarkEnd w:id="588"/>
    </w:p>
    <w:p w14:paraId="579CE017" w14:textId="3C4D7642" w:rsidR="00661A9C" w:rsidRPr="00661A9C" w:rsidRDefault="00661A9C" w:rsidP="00661A9C">
      <w:pPr>
        <w:pStyle w:val="Prrafodelista"/>
        <w:numPr>
          <w:ilvl w:val="0"/>
          <w:numId w:val="20"/>
        </w:numPr>
        <w:rPr>
          <w:ins w:id="589" w:author="MARRAHY ARENAS, SERGI" w:date="2024-05-22T15:11:00Z" w16du:dateUtc="2024-05-22T13:11:00Z"/>
        </w:rPr>
      </w:pPr>
      <w:r w:rsidRPr="005D06B8">
        <w:rPr>
          <w:b/>
          <w:bCs/>
        </w:rPr>
        <w:t>Pantalla Splash:</w:t>
      </w:r>
      <w:r>
        <w:t xml:space="preserve"> Pantalla que introduce la aplicación con </w:t>
      </w:r>
      <w:r w:rsidR="001218E3">
        <w:t>el Logo de BloodStats</w:t>
      </w:r>
    </w:p>
    <w:p w14:paraId="386F0941" w14:textId="3C0A983E" w:rsidR="003D3401" w:rsidRDefault="003D3401" w:rsidP="00811200">
      <w:pPr>
        <w:jc w:val="left"/>
        <w:rPr>
          <w:del w:id="590" w:author="MARRAHY ARENAS, SERGI" w:date="2024-05-22T15:18:00Z" w16du:dateUtc="2024-05-22T13:18:00Z"/>
          <w:b/>
          <w:bCs/>
        </w:rPr>
      </w:pPr>
      <w:del w:id="591" w:author="MARRAHY ARENAS, SERGI" w:date="2024-05-22T15:18:00Z" w16du:dateUtc="2024-05-22T13:18:00Z">
        <w:r>
          <w:rPr>
            <w:b/>
            <w:bCs/>
          </w:rPr>
          <w:delText>*Diagrama</w:delText>
        </w:r>
      </w:del>
    </w:p>
    <w:p w14:paraId="1336D0EB" w14:textId="77777777" w:rsidR="003D3401" w:rsidRDefault="003D3401" w:rsidP="00811200">
      <w:pPr>
        <w:jc w:val="left"/>
        <w:rPr>
          <w:del w:id="592" w:author="MARRAHY ARENAS, SERGI" w:date="2024-05-22T15:18:00Z" w16du:dateUtc="2024-05-22T13:18:00Z"/>
          <w:b/>
          <w:bCs/>
        </w:rPr>
      </w:pPr>
    </w:p>
    <w:p w14:paraId="58A808F2" w14:textId="39764EC4" w:rsidR="003D3401" w:rsidRDefault="003D3401" w:rsidP="00811200">
      <w:pPr>
        <w:jc w:val="left"/>
        <w:rPr>
          <w:del w:id="593" w:author="MARRAHY ARENAS, SERGI" w:date="2024-05-22T17:31:00Z" w16du:dateUtc="2024-05-22T15:31:00Z"/>
          <w:b/>
          <w:bCs/>
        </w:rPr>
      </w:pPr>
      <w:del w:id="594" w:author="MARRAHY ARENAS, SERGI" w:date="2024-05-22T17:31:00Z" w16du:dateUtc="2024-05-22T15:31:00Z">
        <w:r>
          <w:rPr>
            <w:b/>
            <w:bCs/>
          </w:rPr>
          <w:delText>Diagrama casos de uso UML</w:delText>
        </w:r>
      </w:del>
    </w:p>
    <w:p w14:paraId="0B86E334" w14:textId="0AB88ED2" w:rsidR="003D3401" w:rsidRDefault="003D3401" w:rsidP="00811200">
      <w:pPr>
        <w:jc w:val="left"/>
        <w:rPr>
          <w:del w:id="595" w:author="MARRAHY ARENAS, SERGI" w:date="2024-05-22T15:19:00Z" w16du:dateUtc="2024-05-22T13:19:00Z"/>
          <w:b/>
          <w:bCs/>
        </w:rPr>
      </w:pPr>
      <w:del w:id="596" w:author="MARRAHY ARENAS, SERGI" w:date="2024-05-22T17:31:00Z" w16du:dateUtc="2024-05-22T15:31:00Z">
        <w:r>
          <w:rPr>
            <w:b/>
            <w:bCs/>
          </w:rPr>
          <w:delText>*Diagrama</w:delText>
        </w:r>
      </w:del>
    </w:p>
    <w:p w14:paraId="4E82D6A4" w14:textId="792E4A24" w:rsidR="003D3401" w:rsidRDefault="003D3401" w:rsidP="00811200">
      <w:pPr>
        <w:jc w:val="left"/>
        <w:rPr>
          <w:del w:id="597" w:author="MARRAHY ARENAS, SERGI" w:date="2024-05-22T15:19:00Z" w16du:dateUtc="2024-05-22T13:19:00Z"/>
          <w:b/>
          <w:bCs/>
        </w:rPr>
      </w:pPr>
    </w:p>
    <w:p w14:paraId="6C287EB7" w14:textId="27C3F1FB" w:rsidR="003D3401" w:rsidRDefault="008E5241" w:rsidP="00811200">
      <w:pPr>
        <w:jc w:val="left"/>
        <w:rPr>
          <w:del w:id="598" w:author="MARRAHY ARENAS, SERGI" w:date="2024-05-22T15:19:00Z" w16du:dateUtc="2024-05-22T13:19:00Z"/>
          <w:b/>
          <w:bCs/>
        </w:rPr>
      </w:pPr>
      <w:del w:id="599" w:author="MARRAHY ARENAS, SERGI" w:date="2024-05-22T15:19:00Z" w16du:dateUtc="2024-05-22T13:19:00Z">
        <w:r>
          <w:rPr>
            <w:b/>
            <w:bCs/>
          </w:rPr>
          <w:delText>Casos de uso detallados en tablas</w:delText>
        </w:r>
      </w:del>
    </w:p>
    <w:p w14:paraId="3E9141DD" w14:textId="287C46C1" w:rsidR="008E5241" w:rsidRDefault="008E5241" w:rsidP="00811200">
      <w:pPr>
        <w:jc w:val="left"/>
        <w:rPr>
          <w:del w:id="600" w:author="MARRAHY ARENAS, SERGI" w:date="2024-05-22T15:19:00Z" w16du:dateUtc="2024-05-22T13:19:00Z"/>
          <w:b/>
          <w:bCs/>
        </w:rPr>
      </w:pPr>
      <w:del w:id="601" w:author="MARRAHY ARENAS, SERGI" w:date="2024-05-22T15:19:00Z" w16du:dateUtc="2024-05-22T13:19:00Z">
        <w:r>
          <w:rPr>
            <w:b/>
            <w:bCs/>
          </w:rPr>
          <w:delText>*Tablas</w:delText>
        </w:r>
      </w:del>
    </w:p>
    <w:p w14:paraId="68191E70" w14:textId="654BCB0E" w:rsidR="008E5241" w:rsidRDefault="008E5241" w:rsidP="00811200">
      <w:pPr>
        <w:jc w:val="left"/>
        <w:rPr>
          <w:del w:id="602" w:author="MARRAHY ARENAS, SERGI" w:date="2024-05-22T17:31:00Z" w16du:dateUtc="2024-05-22T15:31:00Z"/>
          <w:b/>
          <w:bCs/>
        </w:rPr>
      </w:pPr>
    </w:p>
    <w:p w14:paraId="6F189712" w14:textId="6C3B0EF4" w:rsidR="00761D91" w:rsidRDefault="00A4790F" w:rsidP="00761D91">
      <w:pPr>
        <w:pStyle w:val="Sinespaciado"/>
        <w:keepNext/>
        <w:rPr>
          <w:noProof/>
        </w:rPr>
      </w:pPr>
      <w:del w:id="603" w:author="MARRAHY ARENAS, SERGI" w:date="2024-05-22T17:31:00Z" w16du:dateUtc="2024-05-22T15:31:00Z">
        <w:r>
          <w:rPr>
            <w:b/>
            <w:bCs/>
          </w:rPr>
          <w:delText>Bocetos – Diseño de la UI de la aplicación</w:delText>
        </w:r>
      </w:del>
      <w:r w:rsidR="0004102A" w:rsidRPr="0004102A">
        <w:rPr>
          <w:noProof/>
        </w:rPr>
        <w:t xml:space="preserve"> </w:t>
      </w:r>
      <w:r w:rsidR="0004102A" w:rsidRPr="0004102A">
        <w:rPr>
          <w:b/>
          <w:bCs/>
          <w:noProof/>
        </w:rPr>
        <w:drawing>
          <wp:inline distT="0" distB="0" distL="0" distR="0" wp14:anchorId="0E008CA7" wp14:editId="2F04B91C">
            <wp:extent cx="1583018" cy="3276600"/>
            <wp:effectExtent l="0" t="0" r="0" b="0"/>
            <wp:docPr id="1526359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59355" name=""/>
                    <pic:cNvPicPr/>
                  </pic:nvPicPr>
                  <pic:blipFill>
                    <a:blip r:embed="rId33"/>
                    <a:stretch>
                      <a:fillRect/>
                    </a:stretch>
                  </pic:blipFill>
                  <pic:spPr>
                    <a:xfrm>
                      <a:off x="0" y="0"/>
                      <a:ext cx="1610738" cy="3333977"/>
                    </a:xfrm>
                    <a:prstGeom prst="rect">
                      <a:avLst/>
                    </a:prstGeom>
                  </pic:spPr>
                </pic:pic>
              </a:graphicData>
            </a:graphic>
          </wp:inline>
        </w:drawing>
      </w:r>
    </w:p>
    <w:p w14:paraId="18855145" w14:textId="77777777" w:rsidR="00096E5C" w:rsidRPr="00761D91" w:rsidRDefault="00096E5C" w:rsidP="00761D91">
      <w:pPr>
        <w:pStyle w:val="Sinespaciado"/>
        <w:keepNext/>
        <w:rPr>
          <w:b/>
          <w:bCs/>
        </w:rPr>
      </w:pPr>
    </w:p>
    <w:p w14:paraId="0F6F60D6" w14:textId="78FF7969" w:rsidR="002605C3" w:rsidRDefault="004759BD" w:rsidP="00154CDC">
      <w:pPr>
        <w:pStyle w:val="Sinespaciado"/>
      </w:pPr>
      <w:bookmarkStart w:id="604" w:name="_Toc168598208"/>
      <w:r w:rsidRPr="004759BD">
        <w:t xml:space="preserve">Figura </w:t>
      </w:r>
      <w:r w:rsidRPr="004759BD">
        <w:fldChar w:fldCharType="begin"/>
      </w:r>
      <w:r w:rsidRPr="004759BD">
        <w:instrText xml:space="preserve"> SEQ Ilustración \* ARABIC </w:instrText>
      </w:r>
      <w:r w:rsidRPr="004759BD">
        <w:fldChar w:fldCharType="separate"/>
      </w:r>
      <w:r w:rsidR="003A730B">
        <w:rPr>
          <w:noProof/>
        </w:rPr>
        <w:t>16</w:t>
      </w:r>
      <w:r w:rsidRPr="004759BD">
        <w:fldChar w:fldCharType="end"/>
      </w:r>
      <w:r w:rsidRPr="004759BD">
        <w:t xml:space="preserve"> - </w:t>
      </w:r>
      <w:ins w:id="605" w:author="MARRAHY ARENAS, SERGI" w:date="2024-05-22T16:20:00Z" w16du:dateUtc="2024-05-22T14:20:00Z">
        <w:r w:rsidRPr="004759BD">
          <w:t>Pantalla splash donde se muestra el logo de la aplicación</w:t>
        </w:r>
      </w:ins>
      <w:bookmarkEnd w:id="604"/>
    </w:p>
    <w:p w14:paraId="4F7954D8" w14:textId="77777777" w:rsidR="002605C3" w:rsidRPr="005E198E" w:rsidRDefault="002605C3" w:rsidP="00C14787">
      <w:pPr>
        <w:pStyle w:val="Sinespaciado"/>
        <w:rPr>
          <w:ins w:id="606" w:author="MARRAHY ARENAS, SERGI" w:date="2024-05-22T16:20:00Z" w16du:dateUtc="2024-05-22T14:20:00Z"/>
        </w:rPr>
      </w:pPr>
    </w:p>
    <w:p w14:paraId="271BD1E0" w14:textId="1ED6FD85" w:rsidR="00D81767" w:rsidRDefault="008F0C46">
      <w:pPr>
        <w:pStyle w:val="Prrafodelista"/>
        <w:numPr>
          <w:ilvl w:val="0"/>
          <w:numId w:val="20"/>
        </w:numPr>
        <w:rPr>
          <w:ins w:id="607" w:author="MARRAHY ARENAS, SERGI" w:date="2024-05-22T16:20:00Z" w16du:dateUtc="2024-05-22T14:20:00Z"/>
        </w:rPr>
        <w:pPrChange w:id="608" w:author="MARRAHY ARENAS, SERGI" w:date="2024-05-22T18:47:00Z" w16du:dateUtc="2024-05-22T16:47:00Z">
          <w:pPr>
            <w:pStyle w:val="Sinespaciado"/>
          </w:pPr>
        </w:pPrChange>
      </w:pPr>
      <w:r>
        <w:rPr>
          <w:b/>
          <w:bCs/>
        </w:rPr>
        <w:t xml:space="preserve">Pantalla Inicio de Sesión/Registro: </w:t>
      </w:r>
      <w:ins w:id="609" w:author="MARRAHY ARENAS, SERGI" w:date="2024-05-22T17:27:00Z" w16du:dateUtc="2024-05-22T15:27:00Z">
        <w:r w:rsidR="00D81767">
          <w:t>En esta pantalla el usuario podrá iniciar sesión de dos maneras, por Google</w:t>
        </w:r>
      </w:ins>
      <w:ins w:id="610" w:author="MARRAHY ARENAS, SERGI" w:date="2024-05-22T17:29:00Z" w16du:dateUtc="2024-05-22T15:29:00Z">
        <w:r w:rsidR="006718C0">
          <w:t xml:space="preserve"> o con una cuenta existente que el sistema almacena cuando se registra.</w:t>
        </w:r>
      </w:ins>
      <w:ins w:id="611" w:author="MARRAHY ARENAS, SERGI" w:date="2024-05-22T17:28:00Z" w16du:dateUtc="2024-05-22T15:28:00Z">
        <w:r w:rsidR="006718C0">
          <w:t xml:space="preserve"> </w:t>
        </w:r>
      </w:ins>
    </w:p>
    <w:p w14:paraId="1767CC40" w14:textId="1AC5D052" w:rsidR="00761D91" w:rsidRDefault="004D0DF4" w:rsidP="00761D91">
      <w:pPr>
        <w:pStyle w:val="Sinespaciado"/>
        <w:keepNext/>
      </w:pPr>
      <w:r w:rsidRPr="004D0DF4">
        <w:rPr>
          <w:noProof/>
        </w:rPr>
        <w:drawing>
          <wp:inline distT="0" distB="0" distL="0" distR="0" wp14:anchorId="31D591E9" wp14:editId="616B9087">
            <wp:extent cx="1543050" cy="3226768"/>
            <wp:effectExtent l="0" t="0" r="0" b="0"/>
            <wp:docPr id="1933410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10555" name=""/>
                    <pic:cNvPicPr/>
                  </pic:nvPicPr>
                  <pic:blipFill>
                    <a:blip r:embed="rId34"/>
                    <a:stretch>
                      <a:fillRect/>
                    </a:stretch>
                  </pic:blipFill>
                  <pic:spPr>
                    <a:xfrm>
                      <a:off x="0" y="0"/>
                      <a:ext cx="1570106" cy="3283346"/>
                    </a:xfrm>
                    <a:prstGeom prst="rect">
                      <a:avLst/>
                    </a:prstGeom>
                  </pic:spPr>
                </pic:pic>
              </a:graphicData>
            </a:graphic>
          </wp:inline>
        </w:drawing>
      </w:r>
    </w:p>
    <w:p w14:paraId="158B82A3" w14:textId="77777777" w:rsidR="00096E5C" w:rsidRDefault="00096E5C" w:rsidP="00761D91">
      <w:pPr>
        <w:pStyle w:val="Sinespaciado"/>
        <w:keepNext/>
      </w:pPr>
    </w:p>
    <w:p w14:paraId="596840E6" w14:textId="5F876D46" w:rsidR="00761D91" w:rsidRPr="0043796F" w:rsidRDefault="00761D91" w:rsidP="00761D91">
      <w:pPr>
        <w:pStyle w:val="Sinespaciado"/>
        <w:rPr>
          <w:ins w:id="612" w:author="MARRAHY ARENAS, SERGI" w:date="2024-05-22T16:22:00Z" w16du:dateUtc="2024-05-22T14:22:00Z"/>
        </w:rPr>
      </w:pPr>
      <w:bookmarkStart w:id="613" w:name="_Toc168598209"/>
      <w:r>
        <w:t xml:space="preserve">Figura </w:t>
      </w:r>
      <w:r>
        <w:fldChar w:fldCharType="begin"/>
      </w:r>
      <w:r>
        <w:instrText xml:space="preserve"> SEQ Ilustración \* ARABIC </w:instrText>
      </w:r>
      <w:r>
        <w:fldChar w:fldCharType="separate"/>
      </w:r>
      <w:r w:rsidR="003A730B">
        <w:rPr>
          <w:noProof/>
        </w:rPr>
        <w:t>17</w:t>
      </w:r>
      <w:r>
        <w:fldChar w:fldCharType="end"/>
      </w:r>
      <w:r>
        <w:t xml:space="preserve"> - </w:t>
      </w:r>
      <w:ins w:id="614" w:author="MARRAHY ARENAS, SERGI" w:date="2024-05-22T16:21:00Z" w16du:dateUtc="2024-05-22T14:21:00Z">
        <w:r>
          <w:t>Pantalla de registro o inicio de sesión</w:t>
        </w:r>
      </w:ins>
      <w:bookmarkEnd w:id="613"/>
    </w:p>
    <w:p w14:paraId="75A6B774" w14:textId="771A91A6" w:rsidR="000A2D52" w:rsidRDefault="005C4199">
      <w:pPr>
        <w:pStyle w:val="Prrafodelista"/>
        <w:numPr>
          <w:ilvl w:val="0"/>
          <w:numId w:val="20"/>
        </w:numPr>
        <w:jc w:val="left"/>
        <w:rPr>
          <w:ins w:id="615" w:author="MARRAHY ARENAS, SERGI" w:date="2024-05-22T17:32:00Z" w16du:dateUtc="2024-05-22T15:32:00Z"/>
        </w:rPr>
        <w:pPrChange w:id="616" w:author="MARRAHY ARENAS, SERGI" w:date="2024-05-22T18:47:00Z" w16du:dateUtc="2024-05-22T16:47:00Z">
          <w:pPr>
            <w:jc w:val="left"/>
          </w:pPr>
        </w:pPrChange>
      </w:pPr>
      <w:r>
        <w:rPr>
          <w:b/>
          <w:bCs/>
        </w:rPr>
        <w:lastRenderedPageBreak/>
        <w:t xml:space="preserve">Pantalla </w:t>
      </w:r>
      <w:r w:rsidR="00167403">
        <w:rPr>
          <w:b/>
          <w:bCs/>
        </w:rPr>
        <w:t>B</w:t>
      </w:r>
      <w:r>
        <w:rPr>
          <w:b/>
          <w:bCs/>
        </w:rPr>
        <w:t xml:space="preserve">úsqueda de </w:t>
      </w:r>
      <w:r w:rsidR="00167403">
        <w:rPr>
          <w:b/>
          <w:bCs/>
        </w:rPr>
        <w:t>P</w:t>
      </w:r>
      <w:r>
        <w:rPr>
          <w:b/>
          <w:bCs/>
        </w:rPr>
        <w:t xml:space="preserve">ersonaje: </w:t>
      </w:r>
      <w:ins w:id="617" w:author="MARRAHY ARENAS, SERGI" w:date="2024-05-22T17:25:00Z" w16du:dateUtc="2024-05-22T15:25:00Z">
        <w:r w:rsidR="004E75B2">
          <w:t>En esta pantalla el usuario podrá buscar el personaje</w:t>
        </w:r>
      </w:ins>
      <w:ins w:id="618" w:author="MARRAHY ARENAS, SERGI" w:date="2024-05-22T17:26:00Z" w16du:dateUtc="2024-05-22T15:26:00Z">
        <w:r w:rsidR="00BE7BE4">
          <w:t>, sin embargo, es necesario saber</w:t>
        </w:r>
        <w:r w:rsidR="009C1337">
          <w:t xml:space="preserve"> a qué reino/servidor</w:t>
        </w:r>
        <w:r w:rsidR="00BE7BE4">
          <w:t xml:space="preserve"> </w:t>
        </w:r>
        <w:r w:rsidR="009C1337">
          <w:t xml:space="preserve">pertenece este personaje para </w:t>
        </w:r>
      </w:ins>
      <w:ins w:id="619" w:author="MARRAHY ARENAS, SERGI" w:date="2024-05-22T17:27:00Z" w16du:dateUtc="2024-05-22T15:27:00Z">
        <w:r w:rsidR="009C1337">
          <w:t xml:space="preserve">una respuesta </w:t>
        </w:r>
      </w:ins>
      <w:ins w:id="620" w:author="MARRAHY ARENAS, SERGI" w:date="2024-05-22T18:47:00Z" w16du:dateUtc="2024-05-22T16:47:00Z">
        <w:r w:rsidR="00FF06AA">
          <w:t>exitosa</w:t>
        </w:r>
      </w:ins>
      <w:ins w:id="621" w:author="MARRAHY ARENAS, SERGI" w:date="2024-05-22T17:27:00Z" w16du:dateUtc="2024-05-22T15:27:00Z">
        <w:r w:rsidR="009C1337">
          <w:t>.</w:t>
        </w:r>
      </w:ins>
    </w:p>
    <w:p w14:paraId="26D4CC00" w14:textId="57688C29" w:rsidR="00761D91" w:rsidRDefault="00C030E7" w:rsidP="00761D91">
      <w:pPr>
        <w:keepNext/>
        <w:jc w:val="center"/>
      </w:pPr>
      <w:r w:rsidRPr="00C030E7">
        <w:rPr>
          <w:noProof/>
        </w:rPr>
        <w:drawing>
          <wp:inline distT="0" distB="0" distL="0" distR="0" wp14:anchorId="793992D2" wp14:editId="35BB1558">
            <wp:extent cx="1682151" cy="3253997"/>
            <wp:effectExtent l="0" t="0" r="0" b="3810"/>
            <wp:docPr id="1972588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88366" name=""/>
                    <pic:cNvPicPr/>
                  </pic:nvPicPr>
                  <pic:blipFill>
                    <a:blip r:embed="rId35"/>
                    <a:stretch>
                      <a:fillRect/>
                    </a:stretch>
                  </pic:blipFill>
                  <pic:spPr>
                    <a:xfrm>
                      <a:off x="0" y="0"/>
                      <a:ext cx="1692308" cy="3273646"/>
                    </a:xfrm>
                    <a:prstGeom prst="rect">
                      <a:avLst/>
                    </a:prstGeom>
                  </pic:spPr>
                </pic:pic>
              </a:graphicData>
            </a:graphic>
          </wp:inline>
        </w:drawing>
      </w:r>
    </w:p>
    <w:p w14:paraId="17A3ED07" w14:textId="5959AFCF" w:rsidR="00FF06AA" w:rsidRDefault="00761D91" w:rsidP="00761D91">
      <w:pPr>
        <w:pStyle w:val="Sinespaciado"/>
      </w:pPr>
      <w:bookmarkStart w:id="622" w:name="_Toc168598210"/>
      <w:r>
        <w:t xml:space="preserve">Figura </w:t>
      </w:r>
      <w:r>
        <w:fldChar w:fldCharType="begin"/>
      </w:r>
      <w:r>
        <w:instrText xml:space="preserve"> SEQ Ilustración \* ARABIC </w:instrText>
      </w:r>
      <w:r>
        <w:fldChar w:fldCharType="separate"/>
      </w:r>
      <w:r w:rsidR="003A730B">
        <w:rPr>
          <w:noProof/>
        </w:rPr>
        <w:t>18</w:t>
      </w:r>
      <w:r>
        <w:fldChar w:fldCharType="end"/>
      </w:r>
      <w:r>
        <w:rPr>
          <w:sz w:val="24"/>
        </w:rPr>
        <w:t xml:space="preserve"> </w:t>
      </w:r>
      <w:r w:rsidRPr="006E73E7">
        <w:t>-</w:t>
      </w:r>
      <w:r>
        <w:rPr>
          <w:sz w:val="24"/>
        </w:rPr>
        <w:t xml:space="preserve"> </w:t>
      </w:r>
      <w:ins w:id="623" w:author="MARRAHY ARENAS, SERGI" w:date="2024-05-22T16:22:00Z" w16du:dateUtc="2024-05-22T14:22:00Z">
        <w:r>
          <w:t>Pantalla para buscar personaje</w:t>
        </w:r>
      </w:ins>
      <w:ins w:id="624" w:author="MARRAHY ARENAS, SERGI" w:date="2024-05-22T17:25:00Z" w16du:dateUtc="2024-05-22T15:25:00Z">
        <w:r>
          <w:t>s</w:t>
        </w:r>
      </w:ins>
      <w:bookmarkEnd w:id="622"/>
    </w:p>
    <w:p w14:paraId="267EDC52" w14:textId="77777777" w:rsidR="00761D91" w:rsidRPr="00761D91" w:rsidRDefault="00761D91" w:rsidP="00761D91">
      <w:pPr>
        <w:pStyle w:val="Sinespaciado"/>
        <w:rPr>
          <w:ins w:id="625" w:author="MARRAHY ARENAS, SERGI" w:date="2024-05-22T17:23:00Z" w16du:dateUtc="2024-05-22T15:23:00Z"/>
          <w:sz w:val="24"/>
        </w:rPr>
      </w:pPr>
    </w:p>
    <w:p w14:paraId="4A103FEB" w14:textId="595CA6ED" w:rsidR="00717955" w:rsidRDefault="00A77BB6">
      <w:pPr>
        <w:pStyle w:val="Prrafodelista"/>
        <w:numPr>
          <w:ilvl w:val="0"/>
          <w:numId w:val="20"/>
        </w:numPr>
        <w:rPr>
          <w:ins w:id="626" w:author="MARRAHY ARENAS, SERGI" w:date="2024-05-22T17:30:00Z" w16du:dateUtc="2024-05-22T15:30:00Z"/>
        </w:rPr>
        <w:pPrChange w:id="627" w:author="MARRAHY ARENAS, SERGI" w:date="2024-05-22T18:47:00Z" w16du:dateUtc="2024-05-22T16:47:00Z">
          <w:pPr>
            <w:jc w:val="center"/>
          </w:pPr>
        </w:pPrChange>
      </w:pPr>
      <w:r>
        <w:rPr>
          <w:b/>
          <w:bCs/>
        </w:rPr>
        <w:t xml:space="preserve">Pantalla de </w:t>
      </w:r>
      <w:r w:rsidR="00167403">
        <w:rPr>
          <w:b/>
          <w:bCs/>
        </w:rPr>
        <w:t>E</w:t>
      </w:r>
      <w:r>
        <w:rPr>
          <w:b/>
          <w:bCs/>
        </w:rPr>
        <w:t xml:space="preserve">quipamiento: </w:t>
      </w:r>
      <w:ins w:id="628" w:author="MARRAHY ARENAS, SERGI" w:date="2024-05-22T17:24:00Z" w16du:dateUtc="2024-05-22T15:24:00Z">
        <w:r w:rsidR="0081517D">
          <w:t xml:space="preserve">En esta pantalla se muestra el nombre, especialización, </w:t>
        </w:r>
        <w:r w:rsidR="00F10736">
          <w:t xml:space="preserve">nivel de equipo y equipamiento. El usuario podrá hacer clic en </w:t>
        </w:r>
        <w:r w:rsidR="00E701F7">
          <w:t xml:space="preserve">el nombre de </w:t>
        </w:r>
      </w:ins>
      <w:ins w:id="629" w:author="MARRAHY ARENAS, SERGI" w:date="2024-05-22T17:25:00Z" w16du:dateUtc="2024-05-22T15:25:00Z">
        <w:r w:rsidR="00E701F7">
          <w:t>las piezas de equipo para obtener una descripción más detallada</w:t>
        </w:r>
        <w:r w:rsidR="004E75B2">
          <w:t>.</w:t>
        </w:r>
      </w:ins>
    </w:p>
    <w:p w14:paraId="63531488" w14:textId="0AE9C54B" w:rsidR="00761D91" w:rsidRDefault="006F28A3" w:rsidP="00761D91">
      <w:pPr>
        <w:keepNext/>
        <w:jc w:val="center"/>
      </w:pPr>
      <w:r w:rsidRPr="006F28A3">
        <w:rPr>
          <w:noProof/>
        </w:rPr>
        <w:drawing>
          <wp:inline distT="0" distB="0" distL="0" distR="0" wp14:anchorId="6D456505" wp14:editId="02DE08B6">
            <wp:extent cx="1743075" cy="3286779"/>
            <wp:effectExtent l="0" t="0" r="0" b="8890"/>
            <wp:docPr id="1137716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16693" name=""/>
                    <pic:cNvPicPr/>
                  </pic:nvPicPr>
                  <pic:blipFill>
                    <a:blip r:embed="rId36"/>
                    <a:stretch>
                      <a:fillRect/>
                    </a:stretch>
                  </pic:blipFill>
                  <pic:spPr>
                    <a:xfrm>
                      <a:off x="0" y="0"/>
                      <a:ext cx="1750090" cy="3300006"/>
                    </a:xfrm>
                    <a:prstGeom prst="rect">
                      <a:avLst/>
                    </a:prstGeom>
                  </pic:spPr>
                </pic:pic>
              </a:graphicData>
            </a:graphic>
          </wp:inline>
        </w:drawing>
      </w:r>
    </w:p>
    <w:p w14:paraId="39E61542" w14:textId="583CBF70" w:rsidR="00096E5C" w:rsidRPr="00DD0C5A" w:rsidRDefault="00761D91">
      <w:pPr>
        <w:pStyle w:val="Sinespaciado"/>
        <w:rPr>
          <w:ins w:id="630" w:author="MARRAHY ARENAS, SERGI" w:date="2024-05-22T16:23:00Z" w16du:dateUtc="2024-05-22T14:23:00Z"/>
        </w:rPr>
      </w:pPr>
      <w:bookmarkStart w:id="631" w:name="_Toc168598211"/>
      <w:r>
        <w:t xml:space="preserve">Figura </w:t>
      </w:r>
      <w:r>
        <w:fldChar w:fldCharType="begin"/>
      </w:r>
      <w:r>
        <w:instrText xml:space="preserve"> SEQ Ilustración \* ARABIC </w:instrText>
      </w:r>
      <w:r>
        <w:fldChar w:fldCharType="separate"/>
      </w:r>
      <w:r w:rsidR="003A730B">
        <w:rPr>
          <w:noProof/>
        </w:rPr>
        <w:t>19</w:t>
      </w:r>
      <w:r>
        <w:fldChar w:fldCharType="end"/>
      </w:r>
      <w:r>
        <w:t xml:space="preserve"> - </w:t>
      </w:r>
      <w:ins w:id="632" w:author="MARRAHY ARENAS, SERGI" w:date="2024-05-22T16:22:00Z" w16du:dateUtc="2024-05-22T14:22:00Z">
        <w:r>
          <w:t>Pantalla donde se muestra</w:t>
        </w:r>
      </w:ins>
      <w:ins w:id="633" w:author="MARRAHY ARENAS, SERGI" w:date="2024-05-22T16:23:00Z" w16du:dateUtc="2024-05-22T14:23:00Z">
        <w:r>
          <w:t xml:space="preserve"> el equipamiento de un personaje</w:t>
        </w:r>
        <w:bookmarkEnd w:id="631"/>
      </w:ins>
    </w:p>
    <w:p w14:paraId="0CCDC7A3" w14:textId="407A79EA" w:rsidR="004C3E7B" w:rsidRPr="008F69AA" w:rsidRDefault="00575C40">
      <w:pPr>
        <w:pStyle w:val="Prrafodelista"/>
        <w:numPr>
          <w:ilvl w:val="0"/>
          <w:numId w:val="20"/>
        </w:numPr>
        <w:rPr>
          <w:ins w:id="634" w:author="MARRAHY ARENAS, SERGI" w:date="2024-05-22T16:22:00Z" w16du:dateUtc="2024-05-22T14:22:00Z"/>
          <w:rPrChange w:id="635" w:author="MARRAHY ARENAS, SERGI" w:date="2024-05-22T16:22:00Z" w16du:dateUtc="2024-05-22T14:22:00Z">
            <w:rPr>
              <w:ins w:id="636" w:author="MARRAHY ARENAS, SERGI" w:date="2024-05-22T16:22:00Z" w16du:dateUtc="2024-05-22T14:22:00Z"/>
              <w:b/>
              <w:bCs/>
            </w:rPr>
          </w:rPrChange>
        </w:rPr>
        <w:pPrChange w:id="637" w:author="MARRAHY ARENAS, SERGI" w:date="2024-05-22T18:47:00Z" w16du:dateUtc="2024-05-22T16:47:00Z">
          <w:pPr>
            <w:pStyle w:val="Sinespaciado"/>
          </w:pPr>
        </w:pPrChange>
      </w:pPr>
      <w:r>
        <w:rPr>
          <w:b/>
          <w:bCs/>
        </w:rPr>
        <w:lastRenderedPageBreak/>
        <w:t>Pantalla</w:t>
      </w:r>
      <w:r w:rsidR="006F28A3">
        <w:rPr>
          <w:b/>
          <w:bCs/>
        </w:rPr>
        <w:t xml:space="preserve"> de </w:t>
      </w:r>
      <w:r w:rsidR="00167403">
        <w:rPr>
          <w:b/>
          <w:bCs/>
        </w:rPr>
        <w:t>A</w:t>
      </w:r>
      <w:r w:rsidR="006F28A3">
        <w:rPr>
          <w:b/>
          <w:bCs/>
        </w:rPr>
        <w:t xml:space="preserve">tributos: </w:t>
      </w:r>
      <w:ins w:id="638" w:author="MARRAHY ARENAS, SERGI" w:date="2024-05-22T17:22:00Z" w16du:dateUtc="2024-05-22T15:22:00Z">
        <w:r w:rsidR="00D80326">
          <w:t xml:space="preserve">En esta pantalla se muestran los atributos principales y necesarios </w:t>
        </w:r>
        <w:r w:rsidR="003D40E2">
          <w:t>que el usuario necesita saber</w:t>
        </w:r>
      </w:ins>
      <w:ins w:id="639" w:author="MARRAHY ARENAS, SERGI" w:date="2024-05-22T17:23:00Z" w16du:dateUtc="2024-05-22T15:23:00Z">
        <w:r w:rsidR="0063267E">
          <w:t xml:space="preserve">. El personaje se puede añadir a la lista de favoritos mediante un botón </w:t>
        </w:r>
        <w:r w:rsidR="0081517D">
          <w:t>para tener un acceso rápido desde la pantalla de perfil.</w:t>
        </w:r>
      </w:ins>
    </w:p>
    <w:p w14:paraId="0456F283" w14:textId="1AC325F4" w:rsidR="00761D91" w:rsidRDefault="009676E3" w:rsidP="00761D91">
      <w:pPr>
        <w:pStyle w:val="Sinespaciado"/>
        <w:keepNext/>
      </w:pPr>
      <w:r w:rsidRPr="009676E3">
        <w:rPr>
          <w:noProof/>
        </w:rPr>
        <w:drawing>
          <wp:inline distT="0" distB="0" distL="0" distR="0" wp14:anchorId="53CD6F59" wp14:editId="5B1B4CA4">
            <wp:extent cx="1531875" cy="2941607"/>
            <wp:effectExtent l="0" t="0" r="0" b="0"/>
            <wp:docPr id="1339852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52498" name=""/>
                    <pic:cNvPicPr/>
                  </pic:nvPicPr>
                  <pic:blipFill>
                    <a:blip r:embed="rId37"/>
                    <a:stretch>
                      <a:fillRect/>
                    </a:stretch>
                  </pic:blipFill>
                  <pic:spPr>
                    <a:xfrm>
                      <a:off x="0" y="0"/>
                      <a:ext cx="1543552" cy="2964030"/>
                    </a:xfrm>
                    <a:prstGeom prst="rect">
                      <a:avLst/>
                    </a:prstGeom>
                  </pic:spPr>
                </pic:pic>
              </a:graphicData>
            </a:graphic>
          </wp:inline>
        </w:drawing>
      </w:r>
    </w:p>
    <w:p w14:paraId="558D4B9B" w14:textId="77777777" w:rsidR="00096E5C" w:rsidRDefault="00096E5C" w:rsidP="00761D91">
      <w:pPr>
        <w:pStyle w:val="Sinespaciado"/>
        <w:keepNext/>
      </w:pPr>
    </w:p>
    <w:p w14:paraId="0C9739DC" w14:textId="40106FF2" w:rsidR="004B013C" w:rsidRPr="004B013C" w:rsidRDefault="00761D91" w:rsidP="00761D91">
      <w:pPr>
        <w:pStyle w:val="Sinespaciado"/>
        <w:rPr>
          <w:ins w:id="640" w:author="MARRAHY ARENAS, SERGI" w:date="2024-05-22T16:19:00Z" w16du:dateUtc="2024-05-22T14:19:00Z"/>
          <w:rPrChange w:id="641" w:author="MARRAHY ARENAS, SERGI" w:date="2024-05-22T16:28:00Z" w16du:dateUtc="2024-05-22T14:28:00Z">
            <w:rPr>
              <w:ins w:id="642" w:author="MARRAHY ARENAS, SERGI" w:date="2024-05-22T16:19:00Z" w16du:dateUtc="2024-05-22T14:19:00Z"/>
              <w:b/>
              <w:bCs/>
            </w:rPr>
          </w:rPrChange>
        </w:rPr>
      </w:pPr>
      <w:bookmarkStart w:id="643" w:name="_Toc168598212"/>
      <w:r>
        <w:t xml:space="preserve">Figura </w:t>
      </w:r>
      <w:r>
        <w:fldChar w:fldCharType="begin"/>
      </w:r>
      <w:r>
        <w:instrText xml:space="preserve"> SEQ Ilustración \* ARABIC </w:instrText>
      </w:r>
      <w:r>
        <w:fldChar w:fldCharType="separate"/>
      </w:r>
      <w:r w:rsidR="003A730B">
        <w:rPr>
          <w:noProof/>
        </w:rPr>
        <w:t>20</w:t>
      </w:r>
      <w:r>
        <w:fldChar w:fldCharType="end"/>
      </w:r>
      <w:r>
        <w:t xml:space="preserve"> - </w:t>
      </w:r>
      <w:ins w:id="644" w:author="MARRAHY ARENAS, SERGI" w:date="2024-05-22T16:29:00Z" w16du:dateUtc="2024-05-22T14:29:00Z">
        <w:r>
          <w:t>Pantalla donde se muestran los atributos principales del personaje buscado</w:t>
        </w:r>
      </w:ins>
      <w:bookmarkEnd w:id="643"/>
    </w:p>
    <w:p w14:paraId="51A953B3" w14:textId="41269F97" w:rsidR="001E69A6" w:rsidRDefault="001E69A6" w:rsidP="002605C3">
      <w:pPr>
        <w:pStyle w:val="Sinespaciado"/>
        <w:jc w:val="both"/>
        <w:rPr>
          <w:b/>
          <w:bCs/>
        </w:rPr>
      </w:pPr>
    </w:p>
    <w:p w14:paraId="3D3BC32C" w14:textId="77777777" w:rsidR="002605C3" w:rsidDel="00037064" w:rsidRDefault="002605C3" w:rsidP="008C41E0">
      <w:pPr>
        <w:pStyle w:val="Sinespaciado"/>
        <w:jc w:val="left"/>
        <w:rPr>
          <w:del w:id="645" w:author="MARRAHY ARENAS, SERGI" w:date="2024-05-22T16:10:00Z" w16du:dateUtc="2024-05-22T14:10:00Z"/>
          <w:b/>
          <w:bCs/>
        </w:rPr>
      </w:pPr>
    </w:p>
    <w:p w14:paraId="4E494CAD" w14:textId="77777777" w:rsidR="008E5241" w:rsidRPr="00037064" w:rsidRDefault="008E5241">
      <w:pPr>
        <w:pStyle w:val="Sinespaciado"/>
        <w:jc w:val="both"/>
        <w:rPr>
          <w:ins w:id="646" w:author="MARRAHY ARENAS, SERGI" w:date="2024-05-22T16:18:00Z" w16du:dateUtc="2024-05-22T14:18:00Z"/>
        </w:rPr>
        <w:pPrChange w:id="647" w:author="MARRAHY ARENAS, SERGI" w:date="2024-05-22T18:42:00Z" w16du:dateUtc="2024-05-22T16:42:00Z">
          <w:pPr>
            <w:jc w:val="left"/>
          </w:pPr>
        </w:pPrChange>
      </w:pPr>
    </w:p>
    <w:p w14:paraId="54383B38" w14:textId="42E46A2F" w:rsidR="00A4790F" w:rsidRPr="00F05FBB" w:rsidRDefault="009676E3">
      <w:pPr>
        <w:pStyle w:val="Prrafodelista"/>
        <w:numPr>
          <w:ilvl w:val="0"/>
          <w:numId w:val="20"/>
        </w:numPr>
        <w:rPr>
          <w:del w:id="648" w:author="MARRAHY ARENAS, SERGI" w:date="2024-05-22T15:19:00Z" w16du:dateUtc="2024-05-22T13:19:00Z"/>
          <w:b/>
          <w:bCs/>
          <w:rPrChange w:id="649" w:author="MARRAHY ARENAS, SERGI" w:date="2024-05-22T18:47:00Z" w16du:dateUtc="2024-05-22T16:47:00Z">
            <w:rPr>
              <w:del w:id="650" w:author="MARRAHY ARENAS, SERGI" w:date="2024-05-22T15:19:00Z" w16du:dateUtc="2024-05-22T13:19:00Z"/>
            </w:rPr>
          </w:rPrChange>
        </w:rPr>
        <w:pPrChange w:id="651" w:author="MARRAHY ARENAS, SERGI" w:date="2024-05-22T18:47:00Z" w16du:dateUtc="2024-05-22T16:47:00Z">
          <w:pPr/>
        </w:pPrChange>
      </w:pPr>
      <w:r>
        <w:rPr>
          <w:b/>
          <w:bCs/>
        </w:rPr>
        <w:t xml:space="preserve">Pantalla de </w:t>
      </w:r>
      <w:r w:rsidR="00167403">
        <w:rPr>
          <w:b/>
          <w:bCs/>
        </w:rPr>
        <w:t>H</w:t>
      </w:r>
      <w:r>
        <w:rPr>
          <w:b/>
          <w:bCs/>
        </w:rPr>
        <w:t xml:space="preserve">ermandad: </w:t>
      </w:r>
      <w:del w:id="652" w:author="MARRAHY ARENAS, SERGI" w:date="2024-05-22T15:46:00Z" w16du:dateUtc="2024-05-22T13:46:00Z">
        <w:r w:rsidR="00A4790F" w:rsidRPr="5A699AF4" w:rsidDel="00A4790F">
          <w:rPr>
            <w:b/>
            <w:bCs/>
            <w:rPrChange w:id="653" w:author="MARRAHY ARENAS, SERGI" w:date="2024-05-22T18:47:00Z" w16du:dateUtc="2024-05-22T16:47:00Z">
              <w:rPr/>
            </w:rPrChange>
          </w:rPr>
          <w:delText>Boceto*</w:delText>
        </w:r>
      </w:del>
    </w:p>
    <w:p w14:paraId="25142124" w14:textId="73034F2C" w:rsidR="00B0722B" w:rsidRDefault="00B0722B">
      <w:pPr>
        <w:pStyle w:val="Prrafodelista"/>
        <w:numPr>
          <w:ilvl w:val="0"/>
          <w:numId w:val="20"/>
        </w:numPr>
        <w:rPr>
          <w:ins w:id="654" w:author="MARRAHY ARENAS, SERGI" w:date="2024-05-22T16:32:00Z" w16du:dateUtc="2024-05-22T14:32:00Z"/>
        </w:rPr>
        <w:pPrChange w:id="655" w:author="MARRAHY ARENAS, SERGI" w:date="2024-05-22T18:47:00Z" w16du:dateUtc="2024-05-22T16:47:00Z">
          <w:pPr/>
        </w:pPrChange>
      </w:pPr>
      <w:ins w:id="656" w:author="MARRAHY ARENAS, SERGI" w:date="2024-05-22T17:20:00Z" w16du:dateUtc="2024-05-22T15:20:00Z">
        <w:r>
          <w:t xml:space="preserve">En esta pantalla el usuario podrá ver el clan al que pertenece el personaje y todos los miembros que forman el clan. </w:t>
        </w:r>
      </w:ins>
      <w:ins w:id="657" w:author="MARRAHY ARENAS, SERGI" w:date="2024-05-22T17:21:00Z" w16du:dateUtc="2024-05-22T15:21:00Z">
        <w:r w:rsidR="00BE57FF">
          <w:t xml:space="preserve">Si el usuario hace clic en uno de los nombres, </w:t>
        </w:r>
        <w:r w:rsidR="0081357C">
          <w:t>el sistema navegará a la pantalla de personaje mostrando toda la información de este.</w:t>
        </w:r>
      </w:ins>
    </w:p>
    <w:p w14:paraId="4060CAEA" w14:textId="0CAD5F0C" w:rsidR="00761D91" w:rsidRDefault="000F0094" w:rsidP="00761D91">
      <w:pPr>
        <w:keepNext/>
        <w:jc w:val="center"/>
      </w:pPr>
      <w:r w:rsidRPr="000F0094">
        <w:rPr>
          <w:noProof/>
        </w:rPr>
        <w:drawing>
          <wp:inline distT="0" distB="0" distL="0" distR="0" wp14:anchorId="72240767" wp14:editId="1F45460A">
            <wp:extent cx="1438275" cy="3069260"/>
            <wp:effectExtent l="0" t="0" r="0" b="0"/>
            <wp:docPr id="255498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98366" name=""/>
                    <pic:cNvPicPr/>
                  </pic:nvPicPr>
                  <pic:blipFill>
                    <a:blip r:embed="rId38"/>
                    <a:stretch>
                      <a:fillRect/>
                    </a:stretch>
                  </pic:blipFill>
                  <pic:spPr>
                    <a:xfrm>
                      <a:off x="0" y="0"/>
                      <a:ext cx="1461448" cy="3118711"/>
                    </a:xfrm>
                    <a:prstGeom prst="rect">
                      <a:avLst/>
                    </a:prstGeom>
                  </pic:spPr>
                </pic:pic>
              </a:graphicData>
            </a:graphic>
          </wp:inline>
        </w:drawing>
      </w:r>
    </w:p>
    <w:p w14:paraId="2E304EB6" w14:textId="5E248895" w:rsidR="002605C3" w:rsidRPr="0043796F" w:rsidRDefault="00761D91" w:rsidP="00761D91">
      <w:pPr>
        <w:pStyle w:val="Sinespaciado"/>
        <w:rPr>
          <w:ins w:id="658" w:author="MARRAHY ARENAS, SERGI" w:date="2024-05-22T16:32:00Z" w16du:dateUtc="2024-05-22T14:32:00Z"/>
        </w:rPr>
      </w:pPr>
      <w:bookmarkStart w:id="659" w:name="_Toc168598213"/>
      <w:r>
        <w:t xml:space="preserve">Figura </w:t>
      </w:r>
      <w:r>
        <w:fldChar w:fldCharType="begin"/>
      </w:r>
      <w:r>
        <w:instrText xml:space="preserve"> SEQ Ilustración \* ARABIC </w:instrText>
      </w:r>
      <w:r>
        <w:fldChar w:fldCharType="separate"/>
      </w:r>
      <w:r w:rsidR="003A730B">
        <w:rPr>
          <w:noProof/>
        </w:rPr>
        <w:t>21</w:t>
      </w:r>
      <w:r>
        <w:fldChar w:fldCharType="end"/>
      </w:r>
      <w:r>
        <w:t xml:space="preserve"> - </w:t>
      </w:r>
      <w:ins w:id="660" w:author="MARRAHY ARENAS, SERGI" w:date="2024-05-22T16:32:00Z" w16du:dateUtc="2024-05-22T14:32:00Z">
        <w:r>
          <w:t>Pantalla donde se muestra la facción y los miembros del clan del personaje buscado</w:t>
        </w:r>
        <w:bookmarkEnd w:id="659"/>
      </w:ins>
    </w:p>
    <w:p w14:paraId="4FCA199C" w14:textId="3312A0AD" w:rsidR="000666C7" w:rsidRDefault="002A10AF">
      <w:pPr>
        <w:pStyle w:val="Prrafodelista"/>
        <w:numPr>
          <w:ilvl w:val="0"/>
          <w:numId w:val="20"/>
        </w:numPr>
        <w:rPr>
          <w:ins w:id="661" w:author="MARRAHY ARENAS, SERGI" w:date="2024-05-22T16:32:00Z" w16du:dateUtc="2024-05-22T14:32:00Z"/>
        </w:rPr>
        <w:pPrChange w:id="662" w:author="MARRAHY ARENAS, SERGI" w:date="2024-05-22T18:47:00Z" w16du:dateUtc="2024-05-22T16:47:00Z">
          <w:pPr>
            <w:jc w:val="center"/>
          </w:pPr>
        </w:pPrChange>
      </w:pPr>
      <w:r>
        <w:rPr>
          <w:b/>
          <w:bCs/>
        </w:rPr>
        <w:lastRenderedPageBreak/>
        <w:t xml:space="preserve">Pantalla de Talentos: </w:t>
      </w:r>
      <w:ins w:id="663" w:author="MARRAHY ARENAS, SERGI" w:date="2024-05-22T17:18:00Z" w16du:dateUtc="2024-05-22T15:18:00Z">
        <w:r w:rsidR="00886E0E">
          <w:t>En esta pantalla el usuario podrá</w:t>
        </w:r>
        <w:r w:rsidR="00B0722B">
          <w:t xml:space="preserve"> ver </w:t>
        </w:r>
      </w:ins>
      <w:ins w:id="664" w:author="MARRAHY ARENAS, SERGI" w:date="2024-05-22T17:19:00Z" w16du:dateUtc="2024-05-22T15:19:00Z">
        <w:r w:rsidR="00B0722B">
          <w:t>la especialización y habilidades activas del personaje, las habilidades están descritas con toda la información necesaria para que el usuario pueda informarse de su utilidad y funcionamiento.</w:t>
        </w:r>
      </w:ins>
    </w:p>
    <w:p w14:paraId="04AA71AF" w14:textId="65928157" w:rsidR="00761D91" w:rsidRDefault="006E313A" w:rsidP="007654FF">
      <w:pPr>
        <w:keepNext/>
        <w:jc w:val="center"/>
      </w:pPr>
      <w:r w:rsidRPr="006E313A">
        <w:rPr>
          <w:noProof/>
        </w:rPr>
        <w:drawing>
          <wp:inline distT="0" distB="0" distL="0" distR="0" wp14:anchorId="7B79C08B" wp14:editId="04C08C40">
            <wp:extent cx="1481856" cy="3101008"/>
            <wp:effectExtent l="0" t="0" r="4445" b="4445"/>
            <wp:docPr id="1689506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06871" name=""/>
                    <pic:cNvPicPr/>
                  </pic:nvPicPr>
                  <pic:blipFill>
                    <a:blip r:embed="rId39"/>
                    <a:stretch>
                      <a:fillRect/>
                    </a:stretch>
                  </pic:blipFill>
                  <pic:spPr>
                    <a:xfrm>
                      <a:off x="0" y="0"/>
                      <a:ext cx="1489721" cy="3117467"/>
                    </a:xfrm>
                    <a:prstGeom prst="rect">
                      <a:avLst/>
                    </a:prstGeom>
                  </pic:spPr>
                </pic:pic>
              </a:graphicData>
            </a:graphic>
          </wp:inline>
        </w:drawing>
      </w:r>
      <w:r w:rsidR="007654FF" w:rsidRPr="007654FF">
        <w:rPr>
          <w:noProof/>
        </w:rPr>
        <w:t xml:space="preserve"> </w:t>
      </w:r>
      <w:r w:rsidRPr="006E313A">
        <w:rPr>
          <w:noProof/>
        </w:rPr>
        <w:drawing>
          <wp:inline distT="0" distB="0" distL="0" distR="0" wp14:anchorId="4078CB9C" wp14:editId="7988210C">
            <wp:extent cx="3108960" cy="3108960"/>
            <wp:effectExtent l="0" t="0" r="0" b="0"/>
            <wp:docPr id="2051172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72002" name=""/>
                    <pic:cNvPicPr/>
                  </pic:nvPicPr>
                  <pic:blipFill>
                    <a:blip r:embed="rId40"/>
                    <a:stretch>
                      <a:fillRect/>
                    </a:stretch>
                  </pic:blipFill>
                  <pic:spPr>
                    <a:xfrm>
                      <a:off x="0" y="0"/>
                      <a:ext cx="3112289" cy="3112289"/>
                    </a:xfrm>
                    <a:prstGeom prst="rect">
                      <a:avLst/>
                    </a:prstGeom>
                  </pic:spPr>
                </pic:pic>
              </a:graphicData>
            </a:graphic>
          </wp:inline>
        </w:drawing>
      </w:r>
    </w:p>
    <w:p w14:paraId="1A8848EA" w14:textId="5EC90719" w:rsidR="006A67B4" w:rsidRDefault="00761D91" w:rsidP="00761D91">
      <w:pPr>
        <w:pStyle w:val="Sinespaciado"/>
        <w:rPr>
          <w:ins w:id="665" w:author="MARRAHY ARENAS, SERGI" w:date="2024-05-22T16:51:00Z" w16du:dateUtc="2024-05-22T14:51:00Z"/>
        </w:rPr>
      </w:pPr>
      <w:bookmarkStart w:id="666" w:name="_Toc168598214"/>
      <w:r>
        <w:t xml:space="preserve">Figura </w:t>
      </w:r>
      <w:r>
        <w:fldChar w:fldCharType="begin"/>
      </w:r>
      <w:r>
        <w:instrText xml:space="preserve"> SEQ Ilustración \* ARABIC </w:instrText>
      </w:r>
      <w:r>
        <w:fldChar w:fldCharType="separate"/>
      </w:r>
      <w:r w:rsidR="003A730B">
        <w:rPr>
          <w:noProof/>
        </w:rPr>
        <w:t>22</w:t>
      </w:r>
      <w:r>
        <w:fldChar w:fldCharType="end"/>
      </w:r>
      <w:r>
        <w:t xml:space="preserve"> - </w:t>
      </w:r>
      <w:ins w:id="667" w:author="MARRAHY ARENAS, SERGI" w:date="2024-05-22T16:51:00Z" w16du:dateUtc="2024-05-22T14:51:00Z">
        <w:r>
          <w:t>Pantalla donde se muestra la especialización activa y l</w:t>
        </w:r>
      </w:ins>
      <w:r w:rsidR="007654FF">
        <w:t xml:space="preserve">os talentos de clase y especialización </w:t>
      </w:r>
      <w:ins w:id="668" w:author="MARRAHY ARENAS, SERGI" w:date="2024-05-22T16:51:00Z" w16du:dateUtc="2024-05-22T14:51:00Z">
        <w:r>
          <w:t>con sus descripciones</w:t>
        </w:r>
        <w:bookmarkEnd w:id="666"/>
      </w:ins>
    </w:p>
    <w:p w14:paraId="0DACE46A" w14:textId="77777777" w:rsidR="00B17858" w:rsidRDefault="00B17858" w:rsidP="006A67B4">
      <w:pPr>
        <w:pStyle w:val="Sinespaciado"/>
        <w:rPr>
          <w:ins w:id="669" w:author="MARRAHY ARENAS, SERGI" w:date="2024-05-22T16:51:00Z" w16du:dateUtc="2024-05-22T14:51:00Z"/>
        </w:rPr>
      </w:pPr>
    </w:p>
    <w:p w14:paraId="056FF9FA" w14:textId="652FD54F" w:rsidR="00C77777" w:rsidRDefault="002A10AF">
      <w:pPr>
        <w:pStyle w:val="Prrafodelista"/>
        <w:numPr>
          <w:ilvl w:val="0"/>
          <w:numId w:val="20"/>
        </w:numPr>
        <w:rPr>
          <w:ins w:id="670" w:author="MARRAHY ARENAS, SERGI" w:date="2024-05-22T16:51:00Z" w16du:dateUtc="2024-05-22T14:51:00Z"/>
        </w:rPr>
        <w:pPrChange w:id="671" w:author="MARRAHY ARENAS, SERGI" w:date="2024-05-22T18:47:00Z" w16du:dateUtc="2024-05-22T16:47:00Z">
          <w:pPr>
            <w:pStyle w:val="Sinespaciado"/>
          </w:pPr>
        </w:pPrChange>
      </w:pPr>
      <w:r>
        <w:rPr>
          <w:b/>
          <w:bCs/>
        </w:rPr>
        <w:t xml:space="preserve">Pantalla de Mazmorras: </w:t>
      </w:r>
      <w:ins w:id="672" w:author="MARRAHY ARENAS, SERGI" w:date="2024-05-22T17:15:00Z" w16du:dateUtc="2024-05-22T15:15:00Z">
        <w:r w:rsidR="00C77777">
          <w:t xml:space="preserve">En esta pantalla se muestran las mazmorras </w:t>
        </w:r>
        <w:r w:rsidR="00DD1D37">
          <w:t xml:space="preserve">hechas por el personaje buscado y su clasificación, este puntuaje </w:t>
        </w:r>
      </w:ins>
      <w:ins w:id="673" w:author="MARRAHY ARENAS, SERGI" w:date="2024-05-22T17:16:00Z" w16du:dateUtc="2024-05-22T15:16:00Z">
        <w:r w:rsidR="007B011A">
          <w:t>está</w:t>
        </w:r>
      </w:ins>
      <w:ins w:id="674" w:author="MARRAHY ARENAS, SERGI" w:date="2024-05-22T17:15:00Z" w16du:dateUtc="2024-05-22T15:15:00Z">
        <w:r w:rsidR="00DD1D37">
          <w:t xml:space="preserve"> calculado en base </w:t>
        </w:r>
      </w:ins>
      <w:ins w:id="675" w:author="MARRAHY ARENAS, SERGI" w:date="2024-05-22T17:16:00Z" w16du:dateUtc="2024-05-22T15:16:00Z">
        <w:r w:rsidR="007B011A">
          <w:t>al tiempo que haya tardado en hacer cada mazmorra.</w:t>
        </w:r>
      </w:ins>
    </w:p>
    <w:p w14:paraId="5277521A" w14:textId="77F1779F" w:rsidR="00761D91" w:rsidRDefault="000B3693" w:rsidP="00761D91">
      <w:pPr>
        <w:pStyle w:val="Sinespaciado"/>
        <w:keepNext/>
      </w:pPr>
      <w:r w:rsidRPr="000B3693">
        <w:rPr>
          <w:noProof/>
        </w:rPr>
        <w:drawing>
          <wp:inline distT="0" distB="0" distL="0" distR="0" wp14:anchorId="0587144A" wp14:editId="25FFD086">
            <wp:extent cx="1540532" cy="3183147"/>
            <wp:effectExtent l="0" t="0" r="2540" b="0"/>
            <wp:docPr id="1990839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39776" name=""/>
                    <pic:cNvPicPr/>
                  </pic:nvPicPr>
                  <pic:blipFill>
                    <a:blip r:embed="rId41"/>
                    <a:stretch>
                      <a:fillRect/>
                    </a:stretch>
                  </pic:blipFill>
                  <pic:spPr>
                    <a:xfrm>
                      <a:off x="0" y="0"/>
                      <a:ext cx="1558094" cy="3219435"/>
                    </a:xfrm>
                    <a:prstGeom prst="rect">
                      <a:avLst/>
                    </a:prstGeom>
                  </pic:spPr>
                </pic:pic>
              </a:graphicData>
            </a:graphic>
          </wp:inline>
        </w:drawing>
      </w:r>
    </w:p>
    <w:p w14:paraId="12C87589" w14:textId="77777777" w:rsidR="00096E5C" w:rsidRDefault="00096E5C" w:rsidP="00761D91">
      <w:pPr>
        <w:pStyle w:val="Sinespaciado"/>
        <w:keepNext/>
      </w:pPr>
    </w:p>
    <w:p w14:paraId="1F99036C" w14:textId="42142115" w:rsidR="001E2998" w:rsidRDefault="00761D91" w:rsidP="00B35810">
      <w:pPr>
        <w:pStyle w:val="Sinespaciado"/>
        <w:rPr>
          <w:ins w:id="676" w:author="MARRAHY ARENAS, SERGI" w:date="2024-05-22T16:57:00Z" w16du:dateUtc="2024-05-22T14:57:00Z"/>
        </w:rPr>
      </w:pPr>
      <w:bookmarkStart w:id="677" w:name="_Toc168598215"/>
      <w:r>
        <w:t xml:space="preserve">Figura </w:t>
      </w:r>
      <w:r>
        <w:fldChar w:fldCharType="begin"/>
      </w:r>
      <w:r>
        <w:instrText xml:space="preserve"> SEQ Ilustración \* ARABIC </w:instrText>
      </w:r>
      <w:r>
        <w:fldChar w:fldCharType="separate"/>
      </w:r>
      <w:r w:rsidR="003A730B">
        <w:rPr>
          <w:noProof/>
        </w:rPr>
        <w:t>23</w:t>
      </w:r>
      <w:r>
        <w:fldChar w:fldCharType="end"/>
      </w:r>
      <w:r>
        <w:t xml:space="preserve"> - </w:t>
      </w:r>
      <w:ins w:id="678" w:author="MARRAHY ARENAS, SERGI" w:date="2024-05-22T16:56:00Z" w16du:dateUtc="2024-05-22T14:56:00Z">
        <w:r>
          <w:t>Pantalla donde se muestran las mazmorras de la expansi</w:t>
        </w:r>
      </w:ins>
      <w:ins w:id="679" w:author="MARRAHY ARENAS, SERGI" w:date="2024-05-22T16:57:00Z" w16du:dateUtc="2024-05-22T14:57:00Z">
        <w:r>
          <w:t>ón actual</w:t>
        </w:r>
        <w:bookmarkEnd w:id="677"/>
      </w:ins>
    </w:p>
    <w:p w14:paraId="72B3D768" w14:textId="6DBC82DF" w:rsidR="00C333EC" w:rsidRDefault="00AA4712">
      <w:pPr>
        <w:pStyle w:val="Prrafodelista"/>
        <w:numPr>
          <w:ilvl w:val="0"/>
          <w:numId w:val="20"/>
        </w:numPr>
        <w:rPr>
          <w:ins w:id="680" w:author="MARRAHY ARENAS, SERGI" w:date="2024-05-22T16:57:00Z" w16du:dateUtc="2024-05-22T14:57:00Z"/>
        </w:rPr>
        <w:pPrChange w:id="681" w:author="MARRAHY ARENAS, SERGI" w:date="2024-05-22T18:47:00Z" w16du:dateUtc="2024-05-22T16:47:00Z">
          <w:pPr>
            <w:pStyle w:val="Sinespaciado"/>
            <w:jc w:val="both"/>
          </w:pPr>
        </w:pPrChange>
      </w:pPr>
      <w:r>
        <w:rPr>
          <w:b/>
          <w:bCs/>
        </w:rPr>
        <w:lastRenderedPageBreak/>
        <w:t xml:space="preserve">Pantalla de Opciones: </w:t>
      </w:r>
      <w:ins w:id="682" w:author="MARRAHY ARENAS, SERGI" w:date="2024-05-22T17:13:00Z" w16du:dateUtc="2024-05-22T15:13:00Z">
        <w:r w:rsidR="003958D4">
          <w:t xml:space="preserve">En esta pantalla el usuario podrá seleccionar </w:t>
        </w:r>
      </w:ins>
      <w:ins w:id="683" w:author="MARRAHY ARENAS, SERGI" w:date="2024-05-22T17:14:00Z" w16du:dateUtc="2024-05-22T15:14:00Z">
        <w:r w:rsidR="00B2681A">
          <w:t>el tema de la aplicación</w:t>
        </w:r>
      </w:ins>
      <w:r w:rsidR="00141454">
        <w:t xml:space="preserve"> entre claro y oscuro.</w:t>
      </w:r>
    </w:p>
    <w:p w14:paraId="653461C1" w14:textId="581272CD" w:rsidR="00761D91" w:rsidRDefault="00AA4712" w:rsidP="00761D91">
      <w:pPr>
        <w:pStyle w:val="Sinespaciado"/>
        <w:keepNext/>
      </w:pPr>
      <w:r w:rsidRPr="00AA4712">
        <w:rPr>
          <w:noProof/>
        </w:rPr>
        <w:drawing>
          <wp:inline distT="0" distB="0" distL="0" distR="0" wp14:anchorId="5A806FEB" wp14:editId="0B1C1D51">
            <wp:extent cx="1725283" cy="3142287"/>
            <wp:effectExtent l="0" t="0" r="8890" b="1270"/>
            <wp:docPr id="963684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84537" name=""/>
                    <pic:cNvPicPr/>
                  </pic:nvPicPr>
                  <pic:blipFill>
                    <a:blip r:embed="rId42"/>
                    <a:stretch>
                      <a:fillRect/>
                    </a:stretch>
                  </pic:blipFill>
                  <pic:spPr>
                    <a:xfrm>
                      <a:off x="0" y="0"/>
                      <a:ext cx="1749334" cy="3186091"/>
                    </a:xfrm>
                    <a:prstGeom prst="rect">
                      <a:avLst/>
                    </a:prstGeom>
                  </pic:spPr>
                </pic:pic>
              </a:graphicData>
            </a:graphic>
          </wp:inline>
        </w:drawing>
      </w:r>
    </w:p>
    <w:p w14:paraId="7D4B1F99" w14:textId="77777777" w:rsidR="00096E5C" w:rsidRDefault="00096E5C" w:rsidP="00761D91">
      <w:pPr>
        <w:pStyle w:val="Sinespaciado"/>
        <w:keepNext/>
      </w:pPr>
    </w:p>
    <w:p w14:paraId="0F726F35" w14:textId="2985FED9" w:rsidR="00761D91" w:rsidRPr="00761D91" w:rsidRDefault="00761D91" w:rsidP="00761D91">
      <w:pPr>
        <w:pStyle w:val="Sinespaciado"/>
        <w:rPr>
          <w:ins w:id="684" w:author="MARRAHY ARENAS, SERGI" w:date="2024-05-22T17:04:00Z" w16du:dateUtc="2024-05-22T15:04:00Z"/>
        </w:rPr>
      </w:pPr>
      <w:bookmarkStart w:id="685" w:name="_Toc168598216"/>
      <w:r>
        <w:t>Figura</w:t>
      </w:r>
      <w:r w:rsidRPr="00761D91">
        <w:t xml:space="preserve"> </w:t>
      </w:r>
      <w:r w:rsidRPr="00761D91">
        <w:fldChar w:fldCharType="begin"/>
      </w:r>
      <w:r w:rsidRPr="00761D91">
        <w:instrText xml:space="preserve"> SEQ Ilustración \* ARABIC </w:instrText>
      </w:r>
      <w:r w:rsidRPr="00761D91">
        <w:fldChar w:fldCharType="separate"/>
      </w:r>
      <w:r w:rsidR="003A730B">
        <w:rPr>
          <w:noProof/>
        </w:rPr>
        <w:t>24</w:t>
      </w:r>
      <w:r w:rsidRPr="00761D91">
        <w:fldChar w:fldCharType="end"/>
      </w:r>
      <w:r w:rsidRPr="00761D91">
        <w:t xml:space="preserve"> - </w:t>
      </w:r>
      <w:ins w:id="686" w:author="MARRAHY ARENAS, SERGI" w:date="2024-05-22T17:04:00Z" w16du:dateUtc="2024-05-22T15:04:00Z">
        <w:r w:rsidRPr="00761D91">
          <w:t>Pantalla donde se muestran las opciones de la aplicación</w:t>
        </w:r>
        <w:bookmarkEnd w:id="685"/>
      </w:ins>
    </w:p>
    <w:p w14:paraId="2A2DAFA5" w14:textId="77777777" w:rsidR="00E016D6" w:rsidRDefault="00E016D6" w:rsidP="00270176">
      <w:pPr>
        <w:pStyle w:val="Sinespaciado"/>
        <w:rPr>
          <w:ins w:id="687" w:author="MARRAHY ARENAS, SERGI" w:date="2024-05-22T17:04:00Z" w16du:dateUtc="2024-05-22T15:04:00Z"/>
        </w:rPr>
      </w:pPr>
    </w:p>
    <w:p w14:paraId="622EA503" w14:textId="5C1CD685" w:rsidR="00077870" w:rsidRDefault="00AA4712">
      <w:pPr>
        <w:pStyle w:val="Prrafodelista"/>
        <w:numPr>
          <w:ilvl w:val="0"/>
          <w:numId w:val="20"/>
        </w:numPr>
        <w:rPr>
          <w:ins w:id="688" w:author="MARRAHY ARENAS, SERGI" w:date="2024-05-22T17:04:00Z" w16du:dateUtc="2024-05-22T15:04:00Z"/>
        </w:rPr>
        <w:pPrChange w:id="689" w:author="MARRAHY ARENAS, SERGI" w:date="2024-05-22T18:47:00Z" w16du:dateUtc="2024-05-22T16:47:00Z">
          <w:pPr>
            <w:pStyle w:val="Sinespaciado"/>
          </w:pPr>
        </w:pPrChange>
      </w:pPr>
      <w:r>
        <w:rPr>
          <w:b/>
          <w:bCs/>
        </w:rPr>
        <w:t xml:space="preserve">Pantalla de </w:t>
      </w:r>
      <w:r w:rsidR="00F547B0">
        <w:rPr>
          <w:b/>
          <w:bCs/>
        </w:rPr>
        <w:t xml:space="preserve">Perfil: </w:t>
      </w:r>
      <w:ins w:id="690" w:author="MARRAHY ARENAS, SERGI" w:date="2024-05-22T17:08:00Z" w16du:dateUtc="2024-05-22T15:08:00Z">
        <w:r w:rsidR="00077870">
          <w:t>En esta pantall</w:t>
        </w:r>
      </w:ins>
      <w:ins w:id="691" w:author="MARRAHY ARENAS, SERGI" w:date="2024-05-22T17:09:00Z" w16du:dateUtc="2024-05-22T15:09:00Z">
        <w:r w:rsidR="00077870">
          <w:t xml:space="preserve">a </w:t>
        </w:r>
      </w:ins>
      <w:ins w:id="692" w:author="MARRAHY ARENAS, SERGI" w:date="2024-05-22T17:10:00Z" w16du:dateUtc="2024-05-22T15:10:00Z">
        <w:r w:rsidR="00C27CC6">
          <w:t>el usuario</w:t>
        </w:r>
        <w:r w:rsidR="002F4BA5">
          <w:t xml:space="preserve"> </w:t>
        </w:r>
      </w:ins>
      <w:ins w:id="693" w:author="MARRAHY ARENAS, SERGI" w:date="2024-05-22T17:11:00Z" w16du:dateUtc="2024-05-22T15:11:00Z">
        <w:r w:rsidR="002F4BA5">
          <w:t xml:space="preserve">podrá interactuar </w:t>
        </w:r>
        <w:r w:rsidR="007601FC">
          <w:t>con la lista de favoritos</w:t>
        </w:r>
      </w:ins>
      <w:r w:rsidR="00F547B0">
        <w:t>;</w:t>
      </w:r>
      <w:r w:rsidR="007601FC">
        <w:t xml:space="preserve"> </w:t>
      </w:r>
      <w:ins w:id="694" w:author="MARRAHY ARENAS, SERGI" w:date="2024-05-22T17:11:00Z" w16du:dateUtc="2024-05-22T15:11:00Z">
        <w:r w:rsidR="007601FC">
          <w:t>haciendo clic en uno</w:t>
        </w:r>
      </w:ins>
      <w:ins w:id="695" w:author="MARRAHY ARENAS, SERGI" w:date="2024-05-22T17:12:00Z" w16du:dateUtc="2024-05-22T15:12:00Z">
        <w:r w:rsidR="003958D4">
          <w:t xml:space="preserve">, </w:t>
        </w:r>
      </w:ins>
      <w:ins w:id="696" w:author="MARRAHY ARENAS, SERGI" w:date="2024-05-22T17:11:00Z" w16du:dateUtc="2024-05-22T15:11:00Z">
        <w:r w:rsidR="007601FC">
          <w:t>el sistema navegará a la pantalla de</w:t>
        </w:r>
      </w:ins>
      <w:ins w:id="697" w:author="MARRAHY ARENAS, SERGI" w:date="2024-05-22T17:12:00Z" w16du:dateUtc="2024-05-22T15:12:00Z">
        <w:r w:rsidR="003958D4">
          <w:t>l</w:t>
        </w:r>
      </w:ins>
      <w:ins w:id="698" w:author="MARRAHY ARENAS, SERGI" w:date="2024-05-22T17:11:00Z" w16du:dateUtc="2024-05-22T15:11:00Z">
        <w:r w:rsidR="007601FC">
          <w:t xml:space="preserve"> personaje</w:t>
        </w:r>
      </w:ins>
      <w:ins w:id="699" w:author="MARRAHY ARENAS, SERGI" w:date="2024-05-22T17:12:00Z" w16du:dateUtc="2024-05-22T15:12:00Z">
        <w:r w:rsidR="003958D4">
          <w:t xml:space="preserve"> seleccionado. Podrá cerrar sesión y eliminar la cuenta permanentemente, así como toda la información almacenada relacionada con este usuario.</w:t>
        </w:r>
      </w:ins>
    </w:p>
    <w:p w14:paraId="1A4F7A5F" w14:textId="06EF4C43" w:rsidR="00761D91" w:rsidRDefault="009426E1" w:rsidP="00761D91">
      <w:pPr>
        <w:pStyle w:val="Sinespaciado"/>
        <w:keepNext/>
      </w:pPr>
      <w:r w:rsidRPr="009426E1">
        <w:rPr>
          <w:noProof/>
        </w:rPr>
        <w:drawing>
          <wp:inline distT="0" distB="0" distL="0" distR="0" wp14:anchorId="254D4C1B" wp14:editId="3C273F84">
            <wp:extent cx="1670894" cy="3514477"/>
            <wp:effectExtent l="0" t="0" r="5715" b="0"/>
            <wp:docPr id="428267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67641" name=""/>
                    <pic:cNvPicPr/>
                  </pic:nvPicPr>
                  <pic:blipFill>
                    <a:blip r:embed="rId43"/>
                    <a:stretch>
                      <a:fillRect/>
                    </a:stretch>
                  </pic:blipFill>
                  <pic:spPr>
                    <a:xfrm>
                      <a:off x="0" y="0"/>
                      <a:ext cx="1690350" cy="3555401"/>
                    </a:xfrm>
                    <a:prstGeom prst="rect">
                      <a:avLst/>
                    </a:prstGeom>
                  </pic:spPr>
                </pic:pic>
              </a:graphicData>
            </a:graphic>
          </wp:inline>
        </w:drawing>
      </w:r>
    </w:p>
    <w:p w14:paraId="7BC0AC7B" w14:textId="77777777" w:rsidR="00096E5C" w:rsidRDefault="00096E5C" w:rsidP="00761D91">
      <w:pPr>
        <w:pStyle w:val="Sinespaciado"/>
        <w:keepNext/>
      </w:pPr>
    </w:p>
    <w:p w14:paraId="29AA352E" w14:textId="218FAE5B" w:rsidR="00761D91" w:rsidRDefault="0092428D" w:rsidP="0092428D">
      <w:pPr>
        <w:pStyle w:val="Sinespaciado"/>
      </w:pPr>
      <w:bookmarkStart w:id="700" w:name="_Toc168598217"/>
      <w:r>
        <w:t>Figura</w:t>
      </w:r>
      <w:r w:rsidR="00761D91">
        <w:t xml:space="preserve"> </w:t>
      </w:r>
      <w:r w:rsidR="00761D91">
        <w:fldChar w:fldCharType="begin"/>
      </w:r>
      <w:r w:rsidR="00761D91">
        <w:instrText xml:space="preserve"> SEQ Ilustración \* ARABIC </w:instrText>
      </w:r>
      <w:r w:rsidR="00761D91">
        <w:fldChar w:fldCharType="separate"/>
      </w:r>
      <w:r w:rsidR="003A730B">
        <w:rPr>
          <w:noProof/>
        </w:rPr>
        <w:t>25</w:t>
      </w:r>
      <w:r w:rsidR="00761D91">
        <w:fldChar w:fldCharType="end"/>
      </w:r>
      <w:r w:rsidR="00761D91">
        <w:t xml:space="preserve"> - </w:t>
      </w:r>
      <w:ins w:id="701" w:author="MARRAHY ARENAS, SERGI" w:date="2024-05-22T17:08:00Z" w16du:dateUtc="2024-05-22T15:08:00Z">
        <w:r w:rsidR="00761D91">
          <w:t>Pantalla donde se muestra el perfil del usuario que ha iniciado sesión</w:t>
        </w:r>
      </w:ins>
      <w:bookmarkEnd w:id="700"/>
    </w:p>
    <w:p w14:paraId="755F54EC" w14:textId="77777777" w:rsidR="0065761A" w:rsidRDefault="0065761A" w:rsidP="0065761A">
      <w:pPr>
        <w:pStyle w:val="Sinespaciado"/>
        <w:keepNext/>
      </w:pPr>
      <w:r w:rsidRPr="0065761A">
        <w:rPr>
          <w:noProof/>
        </w:rPr>
        <w:lastRenderedPageBreak/>
        <w:drawing>
          <wp:inline distT="0" distB="0" distL="0" distR="0" wp14:anchorId="633AC14F" wp14:editId="1BA622F6">
            <wp:extent cx="5760085" cy="5335905"/>
            <wp:effectExtent l="2540" t="0" r="0" b="0"/>
            <wp:docPr id="1793558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58024" name=""/>
                    <pic:cNvPicPr/>
                  </pic:nvPicPr>
                  <pic:blipFill>
                    <a:blip r:embed="rId44"/>
                    <a:stretch>
                      <a:fillRect/>
                    </a:stretch>
                  </pic:blipFill>
                  <pic:spPr>
                    <a:xfrm>
                      <a:off x="0" y="0"/>
                      <a:ext cx="5760085" cy="5335905"/>
                    </a:xfrm>
                    <a:prstGeom prst="rect">
                      <a:avLst/>
                    </a:prstGeom>
                  </pic:spPr>
                </pic:pic>
              </a:graphicData>
            </a:graphic>
          </wp:inline>
        </w:drawing>
      </w:r>
    </w:p>
    <w:p w14:paraId="56348E4C" w14:textId="77777777" w:rsidR="00165646" w:rsidRDefault="00165646" w:rsidP="0065761A">
      <w:pPr>
        <w:pStyle w:val="Sinespaciado"/>
        <w:keepNext/>
      </w:pPr>
    </w:p>
    <w:p w14:paraId="703A1D3B" w14:textId="51FB173A" w:rsidR="001E2998" w:rsidRDefault="0065761A" w:rsidP="0065761A">
      <w:pPr>
        <w:pStyle w:val="Sinespaciado"/>
      </w:pPr>
      <w:bookmarkStart w:id="702" w:name="_Toc168598218"/>
      <w:r>
        <w:t xml:space="preserve">Figura </w:t>
      </w:r>
      <w:r>
        <w:fldChar w:fldCharType="begin"/>
      </w:r>
      <w:r>
        <w:instrText xml:space="preserve"> SEQ Ilustración \* ARABIC </w:instrText>
      </w:r>
      <w:r>
        <w:fldChar w:fldCharType="separate"/>
      </w:r>
      <w:r w:rsidR="003A730B">
        <w:rPr>
          <w:noProof/>
        </w:rPr>
        <w:t>26</w:t>
      </w:r>
      <w:r>
        <w:fldChar w:fldCharType="end"/>
      </w:r>
      <w:r>
        <w:t xml:space="preserve"> </w:t>
      </w:r>
      <w:r w:rsidR="006E73E7">
        <w:t>-</w:t>
      </w:r>
      <w:r>
        <w:t xml:space="preserve"> Flujo de la navegación de las pantallas</w:t>
      </w:r>
      <w:bookmarkEnd w:id="702"/>
    </w:p>
    <w:p w14:paraId="2EEBD7D8" w14:textId="77777777" w:rsidR="0065761A" w:rsidRPr="00143363" w:rsidRDefault="0065761A" w:rsidP="001E2998">
      <w:pPr>
        <w:pStyle w:val="Sinespaciado"/>
        <w:rPr>
          <w:ins w:id="703" w:author="MARRAHY ARENAS, SERGI" w:date="2024-05-22T15:50:00Z" w16du:dateUtc="2024-05-22T13:50:00Z"/>
        </w:rPr>
      </w:pPr>
    </w:p>
    <w:p w14:paraId="7DFED334" w14:textId="6765EE77" w:rsidR="00A4790F" w:rsidRDefault="00A4790F">
      <w:pPr>
        <w:pStyle w:val="Sinespaciado"/>
        <w:rPr>
          <w:del w:id="704" w:author="MARRAHY ARENAS, SERGI" w:date="2024-05-22T16:10:00Z" w16du:dateUtc="2024-05-22T14:10:00Z"/>
        </w:rPr>
        <w:pPrChange w:id="705" w:author="MARRAHY ARENAS, SERGI" w:date="2024-05-22T18:42:00Z" w16du:dateUtc="2024-05-22T16:42:00Z">
          <w:pPr>
            <w:jc w:val="left"/>
          </w:pPr>
        </w:pPrChange>
      </w:pPr>
    </w:p>
    <w:p w14:paraId="03DCF192" w14:textId="75D9B85B" w:rsidR="00A4790F" w:rsidDel="00F05FBB" w:rsidRDefault="00A4790F" w:rsidP="00811200">
      <w:pPr>
        <w:jc w:val="left"/>
        <w:rPr>
          <w:del w:id="706" w:author="MARRAHY ARENAS, SERGI" w:date="2024-05-22T18:47:00Z" w16du:dateUtc="2024-05-22T16:47:00Z"/>
          <w:b/>
          <w:bCs/>
        </w:rPr>
      </w:pPr>
      <w:del w:id="707" w:author="MARRAHY ARENAS, SERGI" w:date="2024-05-22T18:47:00Z" w16du:dateUtc="2024-05-22T16:47:00Z">
        <w:r w:rsidDel="00F05FBB">
          <w:rPr>
            <w:b/>
            <w:bCs/>
          </w:rPr>
          <w:delText>Definición de cada pantalla</w:delText>
        </w:r>
      </w:del>
    </w:p>
    <w:p w14:paraId="0A82C86D" w14:textId="761E3B4E" w:rsidR="00A4790F" w:rsidRDefault="00A4790F" w:rsidP="00811200">
      <w:pPr>
        <w:jc w:val="left"/>
        <w:rPr>
          <w:del w:id="708" w:author="MARRAHY ARENAS, SERGI" w:date="2024-05-22T15:19:00Z" w16du:dateUtc="2024-05-22T13:19:00Z"/>
          <w:b/>
          <w:bCs/>
        </w:rPr>
      </w:pPr>
      <w:del w:id="709" w:author="MARRAHY ARENAS, SERGI" w:date="2024-05-22T18:47:00Z" w16du:dateUtc="2024-05-22T16:47:00Z">
        <w:r w:rsidDel="00F05FBB">
          <w:rPr>
            <w:b/>
            <w:bCs/>
          </w:rPr>
          <w:delText>*Definición</w:delText>
        </w:r>
      </w:del>
    </w:p>
    <w:p w14:paraId="488D3922" w14:textId="77777777" w:rsidR="00A4790F" w:rsidDel="00F05FBB" w:rsidRDefault="00A4790F" w:rsidP="00811200">
      <w:pPr>
        <w:jc w:val="left"/>
        <w:rPr>
          <w:del w:id="710" w:author="MARRAHY ARENAS, SERGI" w:date="2024-05-22T18:48:00Z" w16du:dateUtc="2024-05-22T16:48:00Z"/>
          <w:b/>
          <w:bCs/>
        </w:rPr>
      </w:pPr>
    </w:p>
    <w:p w14:paraId="46A19829" w14:textId="2BFC6154" w:rsidR="00BB11A7" w:rsidRDefault="00BC4C3A" w:rsidP="00BC4C3A">
      <w:pPr>
        <w:pStyle w:val="Ttulo2"/>
      </w:pPr>
      <w:bookmarkStart w:id="711" w:name="_Toc168598254"/>
      <w:r>
        <w:t xml:space="preserve">4.3. </w:t>
      </w:r>
      <w:r w:rsidR="00BB11A7">
        <w:t>Implementación y desarrollo</w:t>
      </w:r>
      <w:bookmarkEnd w:id="711"/>
    </w:p>
    <w:p w14:paraId="10DF6D75" w14:textId="28E794D6" w:rsidR="00F50B7C" w:rsidRPr="00320033" w:rsidRDefault="00F50B7C" w:rsidP="00F50B7C">
      <w:r>
        <w:t xml:space="preserve">En este apartado se va a mostrar algunas funciones del proyecto para explicar </w:t>
      </w:r>
      <w:r w:rsidR="003333F6">
        <w:t>el flujo de trabajo que se ha contemplado.</w:t>
      </w:r>
    </w:p>
    <w:p w14:paraId="6676EEE7" w14:textId="77777777" w:rsidR="00F50B7C" w:rsidRDefault="00F50B7C" w:rsidP="00F50B7C">
      <w:pPr>
        <w:pStyle w:val="Ttulo3"/>
      </w:pPr>
      <w:bookmarkStart w:id="712" w:name="_Toc168598255"/>
      <w:r>
        <w:t>Metodología de trabajo - Ágil</w:t>
      </w:r>
      <w:bookmarkEnd w:id="712"/>
    </w:p>
    <w:p w14:paraId="7BB8061B" w14:textId="77777777" w:rsidR="00F50B7C" w:rsidRPr="00270A08" w:rsidRDefault="00F50B7C" w:rsidP="00F50B7C">
      <w:r>
        <w:t xml:space="preserve">Se ha decidido utilizar una metodología de trabajo Ágil por la fuerte capacidad para adaptarse a cambios en los requisitos, además, al ser un proyecto pequeño no requiere de tanta gestión para la escalabilidad que pueda llegar a necesitar. La forma de trabajar se basa en sprints y periodos cortos de trabajo intensivos. </w:t>
      </w:r>
    </w:p>
    <w:p w14:paraId="0BDEED4E" w14:textId="7E4DE8AD" w:rsidR="00F50B7C" w:rsidRPr="00F50B7C" w:rsidRDefault="00F50B7C" w:rsidP="00F50B7C">
      <w:r>
        <w:t xml:space="preserve">Para la metodología de diseño se ha utilizado Modelo - Vista - VistaModelo (MVVM). El proyecto está divido entre el Modelo; Maneja la lógica de negocio y los datos de la app (SQLite, la API de Blizzard, la API de Google), la Vista; Es responsable de actualizar los cambios de datos en la UI, en este caso se utilizan Composables, y </w:t>
      </w:r>
      <w:r>
        <w:lastRenderedPageBreak/>
        <w:t>ViewModel; Gestiona todos los datos que se actualizan en consecuencia a la interacción del usuario, en este caso se ha utilizado LiveData y StateFlow.</w:t>
      </w:r>
    </w:p>
    <w:p w14:paraId="04B8B313" w14:textId="23482979" w:rsidR="00FB00CD" w:rsidRDefault="000A7DBA" w:rsidP="00B406D0">
      <w:pPr>
        <w:pStyle w:val="Prrafodelista"/>
        <w:numPr>
          <w:ilvl w:val="0"/>
          <w:numId w:val="20"/>
        </w:numPr>
        <w:jc w:val="left"/>
      </w:pPr>
      <w:r>
        <w:t xml:space="preserve">Se ha utilizado la página web </w:t>
      </w:r>
      <w:hyperlink r:id="rId45" w:history="1">
        <w:r w:rsidR="00345985" w:rsidRPr="5A699AF4">
          <w:rPr>
            <w:rStyle w:val="Hipervnculo"/>
          </w:rPr>
          <w:t>Logo Maker</w:t>
        </w:r>
      </w:hyperlink>
      <w:r w:rsidR="00345985">
        <w:t xml:space="preserve"> </w:t>
      </w:r>
      <w:r w:rsidR="00BA471D">
        <w:t>para hacer el logo oficial de la aplicación.</w:t>
      </w:r>
      <w:r w:rsidR="004B7FBF">
        <w:t xml:space="preserve"> </w:t>
      </w:r>
      <w:r w:rsidR="000A6272">
        <w:t xml:space="preserve">Este sitio web </w:t>
      </w:r>
      <w:r w:rsidR="008B284F">
        <w:t>utiliza una IA para generar varios logos en base al nombre del proyecto</w:t>
      </w:r>
      <w:r w:rsidR="00023B8E">
        <w:t>, de esta manera se ha conseguido recortar tiempo para darle más importancia a otras cosas más importantes.</w:t>
      </w:r>
    </w:p>
    <w:p w14:paraId="45DA7D61" w14:textId="77777777" w:rsidR="00FB00CD" w:rsidRDefault="00FB00CD" w:rsidP="00FB00CD">
      <w:pPr>
        <w:keepNext/>
        <w:ind w:left="360"/>
        <w:jc w:val="left"/>
      </w:pPr>
      <w:r w:rsidRPr="00FB00CD">
        <w:rPr>
          <w:noProof/>
        </w:rPr>
        <w:drawing>
          <wp:inline distT="0" distB="0" distL="0" distR="0" wp14:anchorId="66123052" wp14:editId="5E219CE6">
            <wp:extent cx="5760085" cy="2802890"/>
            <wp:effectExtent l="0" t="0" r="0" b="0"/>
            <wp:docPr id="2013771377"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71377" name="Imagen 1" descr="Interfaz de usuario gráfica, Aplicación, Sitio web&#10;&#10;Descripción generada automáticamente"/>
                    <pic:cNvPicPr/>
                  </pic:nvPicPr>
                  <pic:blipFill>
                    <a:blip r:embed="rId46"/>
                    <a:stretch>
                      <a:fillRect/>
                    </a:stretch>
                  </pic:blipFill>
                  <pic:spPr>
                    <a:xfrm>
                      <a:off x="0" y="0"/>
                      <a:ext cx="5760085" cy="2802890"/>
                    </a:xfrm>
                    <a:prstGeom prst="rect">
                      <a:avLst/>
                    </a:prstGeom>
                  </pic:spPr>
                </pic:pic>
              </a:graphicData>
            </a:graphic>
          </wp:inline>
        </w:drawing>
      </w:r>
    </w:p>
    <w:p w14:paraId="474272DA" w14:textId="6582192E" w:rsidR="00FB00CD" w:rsidRDefault="00FB00CD" w:rsidP="00FB00CD">
      <w:pPr>
        <w:pStyle w:val="Sinespaciado"/>
      </w:pPr>
      <w:bookmarkStart w:id="713" w:name="_Toc168598219"/>
      <w:r>
        <w:t xml:space="preserve">Figura </w:t>
      </w:r>
      <w:r>
        <w:fldChar w:fldCharType="begin"/>
      </w:r>
      <w:r>
        <w:instrText xml:space="preserve"> SEQ Ilustración \* ARABIC </w:instrText>
      </w:r>
      <w:r>
        <w:fldChar w:fldCharType="separate"/>
      </w:r>
      <w:r w:rsidR="003A730B">
        <w:rPr>
          <w:noProof/>
        </w:rPr>
        <w:t>27</w:t>
      </w:r>
      <w:r>
        <w:fldChar w:fldCharType="end"/>
      </w:r>
      <w:r>
        <w:t xml:space="preserve"> </w:t>
      </w:r>
      <w:r w:rsidR="006E73E7">
        <w:t>-</w:t>
      </w:r>
      <w:r>
        <w:t xml:space="preserve"> Página web de Logo</w:t>
      </w:r>
      <w:bookmarkEnd w:id="713"/>
    </w:p>
    <w:p w14:paraId="2D1A218F" w14:textId="77777777" w:rsidR="007E3493" w:rsidRDefault="007E3493" w:rsidP="007E3493">
      <w:pPr>
        <w:pStyle w:val="Prrafodelista"/>
        <w:jc w:val="left"/>
      </w:pPr>
    </w:p>
    <w:p w14:paraId="78748F7E" w14:textId="600852A9" w:rsidR="00FB00CD" w:rsidRDefault="00D916A2" w:rsidP="00FB00CD">
      <w:pPr>
        <w:pStyle w:val="Prrafodelista"/>
        <w:numPr>
          <w:ilvl w:val="0"/>
          <w:numId w:val="20"/>
        </w:numPr>
        <w:rPr>
          <w:b/>
          <w:bCs/>
        </w:rPr>
      </w:pPr>
      <w:r>
        <w:t>Para la selección de la paleta de colores</w:t>
      </w:r>
      <w:r w:rsidR="00771AB7">
        <w:t xml:space="preserve"> se ha escogido la herramienta </w:t>
      </w:r>
      <w:hyperlink r:id="rId47" w:history="1">
        <w:r w:rsidR="00771AB7" w:rsidRPr="5A699AF4">
          <w:rPr>
            <w:rStyle w:val="Hipervnculo"/>
          </w:rPr>
          <w:t>Material Fundation</w:t>
        </w:r>
      </w:hyperlink>
      <w:r w:rsidR="00AC34C8">
        <w:t xml:space="preserve">. Material Fundation ofrece </w:t>
      </w:r>
      <w:r w:rsidR="00047812">
        <w:t>una generación de temas personalizados</w:t>
      </w:r>
      <w:r w:rsidR="00425FAD">
        <w:t xml:space="preserve"> para aplicaciones Android, pudiendo exportar la carpeta </w:t>
      </w:r>
      <w:r w:rsidR="00425FAD" w:rsidRPr="0033034B">
        <w:rPr>
          <w:i/>
          <w:iCs/>
        </w:rPr>
        <w:t>ui</w:t>
      </w:r>
      <w:r w:rsidR="00425FAD">
        <w:t xml:space="preserve"> para reemplazar el tema por defecto que se genera al crear un proyecto. La herramienta </w:t>
      </w:r>
      <w:r w:rsidR="00E400EE">
        <w:t>incluye el tema oscuro en base a la paleta de colores elegida desde un tema claro y viceversa.</w:t>
      </w:r>
      <w:r w:rsidR="00C84321">
        <w:t xml:space="preserve"> Por otra </w:t>
      </w:r>
      <w:r w:rsidR="005F22F8">
        <w:t>parte,</w:t>
      </w:r>
      <w:r w:rsidR="00C84321">
        <w:t xml:space="preserve"> se puede escoger la fuente de la letra de la app</w:t>
      </w:r>
      <w:r w:rsidR="00375127">
        <w:t xml:space="preserve"> y los iconos si se desea.</w:t>
      </w:r>
      <w:del w:id="714" w:author="MARRAHY ARENAS, SERGI" w:date="2024-05-21T16:42:00Z">
        <w:r w:rsidR="00935A96" w:rsidRPr="0033034B" w:rsidDel="00935A96">
          <w:rPr>
            <w:b/>
            <w:bCs/>
          </w:rPr>
          <w:delText>*Herramientas</w:delText>
        </w:r>
      </w:del>
    </w:p>
    <w:p w14:paraId="4C066F95" w14:textId="77777777" w:rsidR="00FB00CD" w:rsidRDefault="00FB00CD" w:rsidP="00FB00CD">
      <w:pPr>
        <w:keepNext/>
        <w:jc w:val="center"/>
      </w:pPr>
      <w:ins w:id="715" w:author="MARRAHY ARENAS, SERGI" w:date="2024-05-16T10:27:00Z" w16du:dateUtc="2024-05-16T08:27:00Z">
        <w:r w:rsidRPr="00E92DF0">
          <w:rPr>
            <w:noProof/>
          </w:rPr>
          <w:drawing>
            <wp:inline distT="0" distB="0" distL="0" distR="0" wp14:anchorId="4BA1089B" wp14:editId="4C013F42">
              <wp:extent cx="4263136" cy="2113472"/>
              <wp:effectExtent l="0" t="0" r="4445" b="1270"/>
              <wp:docPr id="7833893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89348" name="Imagen 1" descr="Interfaz de usuario gráfica, Aplicación&#10;&#10;Descripción generada automáticamente"/>
                      <pic:cNvPicPr/>
                    </pic:nvPicPr>
                    <pic:blipFill>
                      <a:blip r:embed="rId48"/>
                      <a:stretch>
                        <a:fillRect/>
                      </a:stretch>
                    </pic:blipFill>
                    <pic:spPr>
                      <a:xfrm>
                        <a:off x="0" y="0"/>
                        <a:ext cx="4395822" cy="2179252"/>
                      </a:xfrm>
                      <a:prstGeom prst="rect">
                        <a:avLst/>
                      </a:prstGeom>
                    </pic:spPr>
                  </pic:pic>
                </a:graphicData>
              </a:graphic>
            </wp:inline>
          </w:drawing>
        </w:r>
      </w:ins>
    </w:p>
    <w:p w14:paraId="26FEEBBF" w14:textId="4FAAF586" w:rsidR="0033034B" w:rsidRPr="00FB00CD" w:rsidRDefault="00FB00CD" w:rsidP="00B406D0">
      <w:pPr>
        <w:pStyle w:val="Sinespaciado"/>
        <w:rPr>
          <w:del w:id="716" w:author="MARRAHY ARENAS, SERGI" w:date="2024-05-21T16:43:00Z" w16du:dateUtc="2024-05-21T14:43:00Z"/>
          <w:lang w:val="en-US"/>
        </w:rPr>
      </w:pPr>
      <w:bookmarkStart w:id="717" w:name="_Toc168598220"/>
      <w:r w:rsidRPr="00FB00CD">
        <w:rPr>
          <w:lang w:val="en-US"/>
        </w:rPr>
        <w:t xml:space="preserve">Figura </w:t>
      </w:r>
      <w:r w:rsidRPr="00FB00CD">
        <w:fldChar w:fldCharType="begin"/>
      </w:r>
      <w:r w:rsidRPr="00FB00CD">
        <w:rPr>
          <w:lang w:val="en-US"/>
        </w:rPr>
        <w:instrText xml:space="preserve"> SEQ Ilustración \* ARABIC </w:instrText>
      </w:r>
      <w:r w:rsidRPr="00FB00CD">
        <w:fldChar w:fldCharType="separate"/>
      </w:r>
      <w:r w:rsidR="003A730B">
        <w:rPr>
          <w:noProof/>
          <w:lang w:val="en-US"/>
        </w:rPr>
        <w:t>28</w:t>
      </w:r>
      <w:r w:rsidRPr="00FB00CD">
        <w:fldChar w:fldCharType="end"/>
      </w:r>
      <w:r w:rsidRPr="00FB00CD">
        <w:rPr>
          <w:lang w:val="en-US"/>
        </w:rPr>
        <w:t xml:space="preserve"> - Página web de Material Theme Builder</w:t>
      </w:r>
      <w:bookmarkEnd w:id="717"/>
    </w:p>
    <w:p w14:paraId="679DEAAD" w14:textId="20793DAD" w:rsidR="00935A96" w:rsidRPr="00FB00CD" w:rsidRDefault="00E62594" w:rsidP="00B406D0">
      <w:pPr>
        <w:pStyle w:val="Sinespaciado"/>
        <w:rPr>
          <w:del w:id="718" w:author="MARRAHY ARENAS, SERGI" w:date="2024-05-21T16:42:00Z" w16du:dateUtc="2024-05-21T14:42:00Z"/>
          <w:b/>
          <w:bCs/>
          <w:lang w:val="en-US"/>
        </w:rPr>
      </w:pPr>
      <w:del w:id="719" w:author="MARRAHY ARENAS, SERGI" w:date="2024-05-21T16:43:00Z" w16du:dateUtc="2024-05-21T14:43:00Z">
        <w:r w:rsidRPr="00FB00CD">
          <w:rPr>
            <w:b/>
            <w:bCs/>
            <w:lang w:val="en-US"/>
          </w:rPr>
          <w:delText>Planificación y organización</w:delText>
        </w:r>
      </w:del>
      <w:del w:id="720" w:author="MARRAHY ARENAS, SERGI" w:date="2024-05-21T16:42:00Z" w16du:dateUtc="2024-05-21T14:42:00Z">
        <w:r w:rsidRPr="00FB00CD">
          <w:rPr>
            <w:b/>
            <w:bCs/>
            <w:lang w:val="en-US"/>
          </w:rPr>
          <w:delText xml:space="preserve"> del proyecto</w:delText>
        </w:r>
      </w:del>
    </w:p>
    <w:p w14:paraId="313A909A" w14:textId="4F1D421C" w:rsidR="003103AD" w:rsidRPr="00FB00CD" w:rsidRDefault="00E62594" w:rsidP="00B406D0">
      <w:pPr>
        <w:pStyle w:val="Sinespaciado"/>
        <w:rPr>
          <w:b/>
          <w:bCs/>
          <w:lang w:val="en-US"/>
        </w:rPr>
      </w:pPr>
      <w:del w:id="721" w:author="MARRAHY ARENAS, SERGI" w:date="2024-05-21T16:42:00Z" w16du:dateUtc="2024-05-21T14:42:00Z">
        <w:r w:rsidRPr="00FB00CD">
          <w:rPr>
            <w:b/>
            <w:bCs/>
            <w:lang w:val="en-US"/>
          </w:rPr>
          <w:delText>*Planificación</w:delText>
        </w:r>
      </w:del>
    </w:p>
    <w:p w14:paraId="7D6CBFC0" w14:textId="747D18B8" w:rsidR="0033034B" w:rsidRDefault="00FB5FB3" w:rsidP="0033034B">
      <w:pPr>
        <w:pStyle w:val="Prrafodelista"/>
        <w:numPr>
          <w:ilvl w:val="0"/>
          <w:numId w:val="20"/>
        </w:numPr>
      </w:pPr>
      <w:r>
        <w:lastRenderedPageBreak/>
        <w:t>Visual Estudio Code y Android Studio permiten el desarrollo de aplicaciones Android</w:t>
      </w:r>
      <w:r w:rsidR="00191C0F">
        <w:t xml:space="preserve">, pero finalmente se ha elegido el uso del IDE Android Studio, ya que está específicamente dedicado a ello. </w:t>
      </w:r>
      <w:r w:rsidR="00F72D72">
        <w:t>Ofrece un conjunto completo de herramientas y características optimizadas para la creación, depuración</w:t>
      </w:r>
      <w:r w:rsidR="00C3350E">
        <w:t xml:space="preserve"> y despliegue de aplicaciones Android. Este IDE incluye un emulador de Android</w:t>
      </w:r>
      <w:r w:rsidR="000F7E68">
        <w:t xml:space="preserve"> permitiendo probar la aplicación en diferentes tipos de dispositivos.</w:t>
      </w:r>
    </w:p>
    <w:p w14:paraId="40EB3EB3" w14:textId="77777777" w:rsidR="00FB00CD" w:rsidRDefault="00FB00CD" w:rsidP="00FB00CD">
      <w:pPr>
        <w:keepNext/>
        <w:ind w:left="360"/>
        <w:jc w:val="center"/>
      </w:pPr>
      <w:ins w:id="722" w:author="MARRAHY ARENAS, SERGI" w:date="2024-05-16T10:13:00Z" w16du:dateUtc="2024-05-16T08:13:00Z">
        <w:r w:rsidRPr="006E75E5">
          <w:rPr>
            <w:noProof/>
          </w:rPr>
          <w:drawing>
            <wp:inline distT="0" distB="0" distL="0" distR="0" wp14:anchorId="420C922B" wp14:editId="1A6B4D8A">
              <wp:extent cx="4410075" cy="2197015"/>
              <wp:effectExtent l="0" t="0" r="0" b="0"/>
              <wp:docPr id="200755264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52648" name="Imagen 1" descr="Captura de pantalla de un celular&#10;&#10;Descripción generada automáticamente"/>
                      <pic:cNvPicPr/>
                    </pic:nvPicPr>
                    <pic:blipFill>
                      <a:blip r:embed="rId49"/>
                      <a:stretch>
                        <a:fillRect/>
                      </a:stretch>
                    </pic:blipFill>
                    <pic:spPr>
                      <a:xfrm>
                        <a:off x="0" y="0"/>
                        <a:ext cx="4506006" cy="2244806"/>
                      </a:xfrm>
                      <a:prstGeom prst="rect">
                        <a:avLst/>
                      </a:prstGeom>
                    </pic:spPr>
                  </pic:pic>
                </a:graphicData>
              </a:graphic>
            </wp:inline>
          </w:drawing>
        </w:r>
      </w:ins>
    </w:p>
    <w:p w14:paraId="00FAAFBD" w14:textId="3A347E61" w:rsidR="0033034B" w:rsidRDefault="00FB00CD" w:rsidP="00FB00CD">
      <w:pPr>
        <w:pStyle w:val="Sinespaciado"/>
      </w:pPr>
      <w:bookmarkStart w:id="723" w:name="_Toc168598221"/>
      <w:r>
        <w:t xml:space="preserve">Figura </w:t>
      </w:r>
      <w:r>
        <w:fldChar w:fldCharType="begin"/>
      </w:r>
      <w:r>
        <w:instrText xml:space="preserve"> SEQ Ilustración \* ARABIC </w:instrText>
      </w:r>
      <w:r>
        <w:fldChar w:fldCharType="separate"/>
      </w:r>
      <w:r w:rsidR="003A730B">
        <w:rPr>
          <w:noProof/>
        </w:rPr>
        <w:t>29</w:t>
      </w:r>
      <w:r>
        <w:fldChar w:fldCharType="end"/>
      </w:r>
      <w:r>
        <w:t xml:space="preserve"> - Página web de Android Studio</w:t>
      </w:r>
      <w:bookmarkEnd w:id="723"/>
    </w:p>
    <w:p w14:paraId="32A022D7" w14:textId="77777777" w:rsidR="00FB00CD" w:rsidRPr="00D04045" w:rsidRDefault="00FB00CD" w:rsidP="00FB00CD">
      <w:pPr>
        <w:pStyle w:val="Sinespaciado"/>
      </w:pPr>
    </w:p>
    <w:p w14:paraId="48F5021C" w14:textId="22DA306F" w:rsidR="00FB00CD" w:rsidRDefault="00394796" w:rsidP="00FB00CD">
      <w:pPr>
        <w:pStyle w:val="Prrafodelista"/>
        <w:numPr>
          <w:ilvl w:val="0"/>
          <w:numId w:val="20"/>
        </w:numPr>
      </w:pPr>
      <w:r>
        <w:t xml:space="preserve">Se ha elegido Kotlin como lenguaje de programación </w:t>
      </w:r>
      <w:r w:rsidR="006C290E">
        <w:t xml:space="preserve">por la </w:t>
      </w:r>
      <w:r w:rsidR="00F57E72">
        <w:t>concisión y legibilidad</w:t>
      </w:r>
      <w:r w:rsidR="00BD73A6">
        <w:t>, reduciendo así la probabilidad de errores y mejorando la productividad</w:t>
      </w:r>
      <w:r w:rsidR="0078791F">
        <w:t>. La seguridad que ofrece Kotlin frente a los nulos es una de las mayores razones</w:t>
      </w:r>
      <w:r w:rsidR="00FF21D3">
        <w:t xml:space="preserve"> ya que previene errores comunes como la excepci</w:t>
      </w:r>
      <w:r w:rsidR="00527CCB">
        <w:t>ó</w:t>
      </w:r>
      <w:r w:rsidR="00FF21D3">
        <w:t xml:space="preserve">n </w:t>
      </w:r>
      <w:ins w:id="724" w:author="MARRAHY ARENAS, SERGI" w:date="2024-05-22T15:21:00Z" w16du:dateUtc="2024-05-22T13:21:00Z">
        <w:r w:rsidR="00002382">
          <w:t>“</w:t>
        </w:r>
      </w:ins>
      <w:r w:rsidR="00FF21D3" w:rsidRPr="0033034B">
        <w:rPr>
          <w:i/>
          <w:iCs/>
        </w:rPr>
        <w:t>NullPointerException</w:t>
      </w:r>
      <w:ins w:id="725" w:author="MARRAHY ARENAS, SERGI" w:date="2024-05-22T15:21:00Z" w16du:dateUtc="2024-05-22T13:21:00Z">
        <w:r w:rsidR="00002382" w:rsidRPr="0033034B">
          <w:rPr>
            <w:i/>
            <w:iCs/>
          </w:rPr>
          <w:t>”</w:t>
        </w:r>
      </w:ins>
      <w:r w:rsidR="00FF21D3">
        <w:t>, lo que mejora la estabilidad y confiabilidad en la aplicación.</w:t>
      </w:r>
      <w:r w:rsidR="0017060D">
        <w:t xml:space="preserve"> </w:t>
      </w:r>
      <w:r w:rsidR="00B84F3D">
        <w:t xml:space="preserve">El uso de </w:t>
      </w:r>
      <w:r w:rsidR="00527CCB">
        <w:t>coroutines</w:t>
      </w:r>
      <w:r w:rsidR="00B84F3D">
        <w:t xml:space="preserve"> y la programación </w:t>
      </w:r>
      <w:del w:id="726" w:author="MARRAHY ARENAS, SERGI" w:date="2024-05-22T15:21:00Z" w16du:dateUtc="2024-05-22T13:21:00Z">
        <w:r w:rsidR="00B84F3D">
          <w:delText xml:space="preserve">asincrónica </w:delText>
        </w:r>
      </w:del>
      <w:ins w:id="727" w:author="MARRAHY ARENAS, SERGI" w:date="2024-05-22T15:21:00Z" w16du:dateUtc="2024-05-22T13:21:00Z">
        <w:r w:rsidR="00DF72FD">
          <w:t xml:space="preserve">asíncrona </w:t>
        </w:r>
      </w:ins>
      <w:r w:rsidR="00FE3BF7">
        <w:t>permiten que esta aplicación funcione correctamente por el uso de APIs.</w:t>
      </w:r>
    </w:p>
    <w:p w14:paraId="568006D0" w14:textId="77777777" w:rsidR="00FB00CD" w:rsidRDefault="00FB00CD" w:rsidP="00FB00CD">
      <w:pPr>
        <w:keepNext/>
        <w:ind w:left="360"/>
        <w:jc w:val="center"/>
      </w:pPr>
      <w:ins w:id="728" w:author="MARRAHY ARENAS, SERGI" w:date="2024-05-16T10:12:00Z" w16du:dateUtc="2024-05-16T08:12:00Z">
        <w:r w:rsidRPr="001E0771">
          <w:rPr>
            <w:noProof/>
          </w:rPr>
          <w:drawing>
            <wp:inline distT="0" distB="0" distL="0" distR="0" wp14:anchorId="06183D11" wp14:editId="28BB9603">
              <wp:extent cx="3762375" cy="1875174"/>
              <wp:effectExtent l="0" t="0" r="0" b="0"/>
              <wp:docPr id="1476460658" name="Imagen 1" descr="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60658" name="Imagen 1" descr="Pantalla de un video juego&#10;&#10;Descripción generada automáticamente con confianza media"/>
                      <pic:cNvPicPr/>
                    </pic:nvPicPr>
                    <pic:blipFill>
                      <a:blip r:embed="rId50"/>
                      <a:stretch>
                        <a:fillRect/>
                      </a:stretch>
                    </pic:blipFill>
                    <pic:spPr>
                      <a:xfrm>
                        <a:off x="0" y="0"/>
                        <a:ext cx="3770017" cy="1878983"/>
                      </a:xfrm>
                      <a:prstGeom prst="rect">
                        <a:avLst/>
                      </a:prstGeom>
                    </pic:spPr>
                  </pic:pic>
                </a:graphicData>
              </a:graphic>
            </wp:inline>
          </w:drawing>
        </w:r>
      </w:ins>
    </w:p>
    <w:p w14:paraId="312AE5C1" w14:textId="461588FC" w:rsidR="00F435CA" w:rsidRDefault="00FB00CD" w:rsidP="00FB00CD">
      <w:pPr>
        <w:pStyle w:val="Sinespaciado"/>
      </w:pPr>
      <w:bookmarkStart w:id="729" w:name="_Toc168598222"/>
      <w:r w:rsidRPr="00FB00CD">
        <w:t xml:space="preserve">Figura </w:t>
      </w:r>
      <w:r w:rsidRPr="00FB00CD">
        <w:fldChar w:fldCharType="begin"/>
      </w:r>
      <w:r w:rsidRPr="00FB00CD">
        <w:instrText xml:space="preserve"> SEQ Ilustración \* ARABIC </w:instrText>
      </w:r>
      <w:r w:rsidRPr="00FB00CD">
        <w:fldChar w:fldCharType="separate"/>
      </w:r>
      <w:r w:rsidR="003A730B">
        <w:rPr>
          <w:noProof/>
        </w:rPr>
        <w:t>30</w:t>
      </w:r>
      <w:r w:rsidRPr="00FB00CD">
        <w:fldChar w:fldCharType="end"/>
      </w:r>
      <w:r w:rsidRPr="00FB00CD">
        <w:t xml:space="preserve"> - Página web de Kotlin.</w:t>
      </w:r>
      <w:bookmarkEnd w:id="729"/>
    </w:p>
    <w:p w14:paraId="42D0B9ED" w14:textId="77777777" w:rsidR="003333F6" w:rsidRDefault="003333F6" w:rsidP="00FB00CD">
      <w:pPr>
        <w:pStyle w:val="Sinespaciado"/>
      </w:pPr>
    </w:p>
    <w:p w14:paraId="648CEB2B" w14:textId="77777777" w:rsidR="00FB00CD" w:rsidRPr="00FF21D3" w:rsidRDefault="00FB00CD" w:rsidP="00FB00CD">
      <w:pPr>
        <w:pStyle w:val="Sinespaciado"/>
      </w:pPr>
    </w:p>
    <w:p w14:paraId="34AEFDB4" w14:textId="77777777" w:rsidR="00EC0E76" w:rsidRDefault="00EC0E76" w:rsidP="00FB00CD">
      <w:pPr>
        <w:pStyle w:val="Sinespaciado"/>
      </w:pPr>
    </w:p>
    <w:p w14:paraId="63E9BFDA" w14:textId="77777777" w:rsidR="00EC0E76" w:rsidRDefault="00EC0E76" w:rsidP="00FB00CD">
      <w:pPr>
        <w:pStyle w:val="Sinespaciado"/>
      </w:pPr>
    </w:p>
    <w:p w14:paraId="29361344" w14:textId="77777777" w:rsidR="00EC0E76" w:rsidRPr="00FF21D3" w:rsidRDefault="00EC0E76" w:rsidP="00FB00CD">
      <w:pPr>
        <w:pStyle w:val="Sinespaciado"/>
      </w:pPr>
    </w:p>
    <w:p w14:paraId="6AE247DB" w14:textId="0FB64AED" w:rsidR="00D82D3B" w:rsidRDefault="00DF35FC" w:rsidP="00D82D3B">
      <w:pPr>
        <w:pStyle w:val="Prrafodelista"/>
        <w:numPr>
          <w:ilvl w:val="0"/>
          <w:numId w:val="20"/>
        </w:numPr>
      </w:pPr>
      <w:r>
        <w:lastRenderedPageBreak/>
        <w:t>Como JVM</w:t>
      </w:r>
      <w:r w:rsidR="006F1A1E">
        <w:t>/emulador se ha decidido utilizar un dispositivo móvil Android de la marca Pixel, modelo 4</w:t>
      </w:r>
      <w:r w:rsidR="0099417E">
        <w:t xml:space="preserve"> con el sistema operativo Android </w:t>
      </w:r>
      <w:r w:rsidR="00FB00CD">
        <w:t>14</w:t>
      </w:r>
      <w:r w:rsidR="0099417E">
        <w:t xml:space="preserve"> </w:t>
      </w:r>
      <w:r w:rsidR="00DA374F">
        <w:t>(</w:t>
      </w:r>
      <w:r w:rsidR="00BC7691">
        <w:t>Target API Level 34 // MinTarget</w:t>
      </w:r>
      <w:r w:rsidR="00C05BD8">
        <w:t xml:space="preserve"> API Level 26</w:t>
      </w:r>
      <w:r w:rsidR="00DA374F">
        <w:t>)</w:t>
      </w:r>
      <w:r w:rsidR="00C05BD8">
        <w:t xml:space="preserve"> </w:t>
      </w:r>
      <w:r w:rsidR="0099417E">
        <w:t>y con acceso a los servicios de Google</w:t>
      </w:r>
      <w:r w:rsidR="00DA374F">
        <w:t>.</w:t>
      </w:r>
      <w:r w:rsidR="00FB00CD">
        <w:t xml:space="preserve"> También se ha probado en los dispositivos Pixel 7 Pro y en el Pixel Tablet para revisar el diseño </w:t>
      </w:r>
      <w:r w:rsidR="00270BDA">
        <w:t>adaptativo</w:t>
      </w:r>
      <w:r w:rsidR="00FB00CD">
        <w:t>.</w:t>
      </w:r>
    </w:p>
    <w:p w14:paraId="0068AE6C" w14:textId="01509EBB" w:rsidR="00FB00CD" w:rsidRDefault="00D82D3B" w:rsidP="00D82D3B">
      <w:pPr>
        <w:keepNext/>
        <w:jc w:val="center"/>
      </w:pPr>
      <w:r w:rsidRPr="00D82D3B">
        <w:rPr>
          <w:noProof/>
        </w:rPr>
        <w:drawing>
          <wp:inline distT="0" distB="0" distL="0" distR="0" wp14:anchorId="0CE62AA7" wp14:editId="037A4EB9">
            <wp:extent cx="5692189" cy="3886200"/>
            <wp:effectExtent l="0" t="0" r="3810" b="0"/>
            <wp:docPr id="196535127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51277" name="Imagen 1" descr="Interfaz de usuario gráfica, Tabla&#10;&#10;Descripción generada automáticamente"/>
                    <pic:cNvPicPr/>
                  </pic:nvPicPr>
                  <pic:blipFill>
                    <a:blip r:embed="rId51"/>
                    <a:stretch>
                      <a:fillRect/>
                    </a:stretch>
                  </pic:blipFill>
                  <pic:spPr>
                    <a:xfrm>
                      <a:off x="0" y="0"/>
                      <a:ext cx="5696148" cy="3888903"/>
                    </a:xfrm>
                    <a:prstGeom prst="rect">
                      <a:avLst/>
                    </a:prstGeom>
                  </pic:spPr>
                </pic:pic>
              </a:graphicData>
            </a:graphic>
          </wp:inline>
        </w:drawing>
      </w:r>
    </w:p>
    <w:p w14:paraId="6A2DFDA8" w14:textId="1B227EE0" w:rsidR="00B74306" w:rsidRDefault="00FB00CD" w:rsidP="00FB00CD">
      <w:pPr>
        <w:pStyle w:val="Sinespaciado"/>
      </w:pPr>
      <w:bookmarkStart w:id="730" w:name="_Toc168598223"/>
      <w:r>
        <w:t xml:space="preserve">Figura </w:t>
      </w:r>
      <w:r>
        <w:fldChar w:fldCharType="begin"/>
      </w:r>
      <w:r>
        <w:instrText xml:space="preserve"> SEQ Ilustración \* ARABIC </w:instrText>
      </w:r>
      <w:r>
        <w:fldChar w:fldCharType="separate"/>
      </w:r>
      <w:r w:rsidR="003A730B">
        <w:rPr>
          <w:noProof/>
        </w:rPr>
        <w:t>31</w:t>
      </w:r>
      <w:r>
        <w:fldChar w:fldCharType="end"/>
      </w:r>
      <w:r>
        <w:t xml:space="preserve"> </w:t>
      </w:r>
      <w:r w:rsidR="006E73E7">
        <w:t>-</w:t>
      </w:r>
      <w:r>
        <w:t xml:space="preserve"> Selector del emulador</w:t>
      </w:r>
      <w:bookmarkEnd w:id="730"/>
    </w:p>
    <w:p w14:paraId="79239951" w14:textId="77777777" w:rsidR="00B74306" w:rsidRDefault="00B74306" w:rsidP="00FB00CD">
      <w:pPr>
        <w:pStyle w:val="Sinespaciado"/>
      </w:pPr>
    </w:p>
    <w:tbl>
      <w:tblPr>
        <w:tblStyle w:val="Tablaconcuadrcula4-nfasis2"/>
        <w:tblW w:w="0" w:type="auto"/>
        <w:tblLook w:val="04A0" w:firstRow="1" w:lastRow="0" w:firstColumn="1" w:lastColumn="0" w:noHBand="0" w:noVBand="1"/>
      </w:tblPr>
      <w:tblGrid>
        <w:gridCol w:w="4530"/>
        <w:gridCol w:w="4531"/>
      </w:tblGrid>
      <w:tr w:rsidR="002A570D" w14:paraId="1CE980BF" w14:textId="77777777" w:rsidTr="00863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1" w:type="dxa"/>
            <w:gridSpan w:val="2"/>
          </w:tcPr>
          <w:p w14:paraId="55D9BB0B" w14:textId="283BAC82" w:rsidR="002A570D" w:rsidRDefault="002A570D" w:rsidP="002A570D">
            <w:pPr>
              <w:jc w:val="center"/>
            </w:pPr>
            <w:r>
              <w:t>Google Pixel 4</w:t>
            </w:r>
          </w:p>
        </w:tc>
      </w:tr>
      <w:tr w:rsidR="008D62F1" w14:paraId="3BF4763E" w14:textId="77777777" w:rsidTr="0099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44FCDA81" w14:textId="4B6B032E" w:rsidR="008D62F1" w:rsidRDefault="001542DE" w:rsidP="00811200">
            <w:pPr>
              <w:jc w:val="left"/>
            </w:pPr>
            <w:r>
              <w:t>Procesador</w:t>
            </w:r>
          </w:p>
        </w:tc>
        <w:tc>
          <w:tcPr>
            <w:tcW w:w="4531" w:type="dxa"/>
          </w:tcPr>
          <w:p w14:paraId="33576CC4" w14:textId="32BFB5AF" w:rsidR="008D62F1" w:rsidRDefault="003A337B" w:rsidP="00811200">
            <w:pPr>
              <w:jc w:val="left"/>
              <w:cnfStyle w:val="000000100000" w:firstRow="0" w:lastRow="0" w:firstColumn="0" w:lastColumn="0" w:oddVBand="0" w:evenVBand="0" w:oddHBand="1" w:evenHBand="0" w:firstRowFirstColumn="0" w:firstRowLastColumn="0" w:lastRowFirstColumn="0" w:lastRowLastColumn="0"/>
            </w:pPr>
            <w:r>
              <w:t>Qualcomm Snapdragon 855 con Adreno 640</w:t>
            </w:r>
          </w:p>
        </w:tc>
      </w:tr>
      <w:tr w:rsidR="008D62F1" w14:paraId="2E3A2010" w14:textId="77777777" w:rsidTr="00992C33">
        <w:tc>
          <w:tcPr>
            <w:cnfStyle w:val="001000000000" w:firstRow="0" w:lastRow="0" w:firstColumn="1" w:lastColumn="0" w:oddVBand="0" w:evenVBand="0" w:oddHBand="0" w:evenHBand="0" w:firstRowFirstColumn="0" w:firstRowLastColumn="0" w:lastRowFirstColumn="0" w:lastRowLastColumn="0"/>
            <w:tcW w:w="4530" w:type="dxa"/>
            <w:vAlign w:val="center"/>
          </w:tcPr>
          <w:p w14:paraId="2C68F69A" w14:textId="11C3E97C" w:rsidR="008D62F1" w:rsidRDefault="001542DE" w:rsidP="00811200">
            <w:pPr>
              <w:jc w:val="left"/>
            </w:pPr>
            <w:r>
              <w:t>Pantalla</w:t>
            </w:r>
          </w:p>
        </w:tc>
        <w:tc>
          <w:tcPr>
            <w:tcW w:w="4531" w:type="dxa"/>
          </w:tcPr>
          <w:p w14:paraId="4E60566A" w14:textId="77777777" w:rsidR="008D62F1" w:rsidRDefault="003A337B" w:rsidP="00811200">
            <w:pPr>
              <w:jc w:val="left"/>
              <w:cnfStyle w:val="000000000000" w:firstRow="0" w:lastRow="0" w:firstColumn="0" w:lastColumn="0" w:oddVBand="0" w:evenVBand="0" w:oddHBand="0" w:evenHBand="0" w:firstRowFirstColumn="0" w:firstRowLastColumn="0" w:lastRowFirstColumn="0" w:lastRowLastColumn="0"/>
            </w:pPr>
            <w:r>
              <w:t>5,7 pulgadas Flexible OLED 90Hz</w:t>
            </w:r>
          </w:p>
          <w:p w14:paraId="550501C3" w14:textId="77777777" w:rsidR="003A337B" w:rsidRDefault="003A337B" w:rsidP="00811200">
            <w:pPr>
              <w:jc w:val="left"/>
              <w:cnfStyle w:val="000000000000" w:firstRow="0" w:lastRow="0" w:firstColumn="0" w:lastColumn="0" w:oddVBand="0" w:evenVBand="0" w:oddHBand="0" w:evenHBand="0" w:firstRowFirstColumn="0" w:firstRowLastColumn="0" w:lastRowFirstColumn="0" w:lastRowLastColumn="0"/>
            </w:pPr>
            <w:r>
              <w:t>Resolución FHD+ 2280 x 1080p</w:t>
            </w:r>
          </w:p>
          <w:p w14:paraId="51C92FC3" w14:textId="4620759B" w:rsidR="003A337B" w:rsidRDefault="002A1E14" w:rsidP="00811200">
            <w:pPr>
              <w:jc w:val="left"/>
              <w:cnfStyle w:val="000000000000" w:firstRow="0" w:lastRow="0" w:firstColumn="0" w:lastColumn="0" w:oddVBand="0" w:evenVBand="0" w:oddHBand="0" w:evenHBand="0" w:firstRowFirstColumn="0" w:firstRowLastColumn="0" w:lastRowFirstColumn="0" w:lastRowLastColumn="0"/>
            </w:pPr>
            <w:r>
              <w:t>80% de superficie útil</w:t>
            </w:r>
          </w:p>
        </w:tc>
      </w:tr>
      <w:tr w:rsidR="008D62F1" w14:paraId="69CE68CA" w14:textId="77777777" w:rsidTr="0099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06ECBF96" w14:textId="2D089916" w:rsidR="008D62F1" w:rsidRDefault="001542DE" w:rsidP="00811200">
            <w:pPr>
              <w:jc w:val="left"/>
            </w:pPr>
            <w:r>
              <w:t>Memoria RAM</w:t>
            </w:r>
          </w:p>
        </w:tc>
        <w:tc>
          <w:tcPr>
            <w:tcW w:w="4531" w:type="dxa"/>
          </w:tcPr>
          <w:p w14:paraId="437E92B1" w14:textId="2C8CD7DE" w:rsidR="008D62F1" w:rsidRDefault="002A1E14" w:rsidP="00811200">
            <w:pPr>
              <w:jc w:val="left"/>
              <w:cnfStyle w:val="000000100000" w:firstRow="0" w:lastRow="0" w:firstColumn="0" w:lastColumn="0" w:oddVBand="0" w:evenVBand="0" w:oddHBand="1" w:evenHBand="0" w:firstRowFirstColumn="0" w:firstRowLastColumn="0" w:lastRowFirstColumn="0" w:lastRowLastColumn="0"/>
            </w:pPr>
            <w:r>
              <w:t>6 GB LPDDR4X</w:t>
            </w:r>
          </w:p>
        </w:tc>
      </w:tr>
      <w:tr w:rsidR="008D62F1" w:rsidRPr="002A1E14" w14:paraId="1A6FCAA8" w14:textId="77777777" w:rsidTr="00992C33">
        <w:tc>
          <w:tcPr>
            <w:cnfStyle w:val="001000000000" w:firstRow="0" w:lastRow="0" w:firstColumn="1" w:lastColumn="0" w:oddVBand="0" w:evenVBand="0" w:oddHBand="0" w:evenHBand="0" w:firstRowFirstColumn="0" w:firstRowLastColumn="0" w:lastRowFirstColumn="0" w:lastRowLastColumn="0"/>
            <w:tcW w:w="4530" w:type="dxa"/>
            <w:vAlign w:val="center"/>
          </w:tcPr>
          <w:p w14:paraId="2E96FB14" w14:textId="224A5894" w:rsidR="008D62F1" w:rsidRDefault="001542DE" w:rsidP="0086335C">
            <w:pPr>
              <w:jc w:val="left"/>
            </w:pPr>
            <w:r>
              <w:t>Conectividad</w:t>
            </w:r>
          </w:p>
        </w:tc>
        <w:tc>
          <w:tcPr>
            <w:tcW w:w="4531" w:type="dxa"/>
          </w:tcPr>
          <w:p w14:paraId="3A51B493" w14:textId="77777777" w:rsidR="008D62F1" w:rsidRPr="00A7042A" w:rsidRDefault="002A1E14" w:rsidP="00811200">
            <w:pPr>
              <w:jc w:val="left"/>
              <w:cnfStyle w:val="000000000000" w:firstRow="0" w:lastRow="0" w:firstColumn="0" w:lastColumn="0" w:oddVBand="0" w:evenVBand="0" w:oddHBand="0" w:evenHBand="0" w:firstRowFirstColumn="0" w:firstRowLastColumn="0" w:lastRowFirstColumn="0" w:lastRowLastColumn="0"/>
              <w:rPr>
                <w:lang w:val="en-US"/>
              </w:rPr>
            </w:pPr>
            <w:r w:rsidRPr="00A7042A">
              <w:rPr>
                <w:lang w:val="en-US"/>
              </w:rPr>
              <w:t>Bluetooth 5.0 LE</w:t>
            </w:r>
          </w:p>
          <w:p w14:paraId="4853E36D" w14:textId="77777777" w:rsidR="002A1E14" w:rsidRDefault="002A1E14" w:rsidP="00811200">
            <w:pPr>
              <w:jc w:val="left"/>
              <w:cnfStyle w:val="000000000000" w:firstRow="0" w:lastRow="0" w:firstColumn="0" w:lastColumn="0" w:oddVBand="0" w:evenVBand="0" w:oddHBand="0" w:evenHBand="0" w:firstRowFirstColumn="0" w:firstRowLastColumn="0" w:lastRowFirstColumn="0" w:lastRowLastColumn="0"/>
              <w:rPr>
                <w:lang w:val="en-US"/>
              </w:rPr>
            </w:pPr>
            <w:r w:rsidRPr="002A1E14">
              <w:rPr>
                <w:lang w:val="en-US"/>
              </w:rPr>
              <w:t>Wi-Fi 802.11 b/g/n/ac 5</w:t>
            </w:r>
            <w:r>
              <w:rPr>
                <w:lang w:val="en-US"/>
              </w:rPr>
              <w:t xml:space="preserve"> </w:t>
            </w:r>
            <w:r w:rsidRPr="002A1E14">
              <w:rPr>
                <w:lang w:val="en-US"/>
              </w:rPr>
              <w:t>G</w:t>
            </w:r>
            <w:r>
              <w:rPr>
                <w:lang w:val="en-US"/>
              </w:rPr>
              <w:t>Hz</w:t>
            </w:r>
          </w:p>
          <w:p w14:paraId="712B051B" w14:textId="7F09D24F" w:rsidR="002A1E14" w:rsidRPr="002A1E14" w:rsidRDefault="002A1E14" w:rsidP="00811200">
            <w:pPr>
              <w:jc w:val="left"/>
              <w:cnfStyle w:val="000000000000" w:firstRow="0" w:lastRow="0" w:firstColumn="0" w:lastColumn="0" w:oddVBand="0" w:evenVBand="0" w:oddHBand="0" w:evenHBand="0" w:firstRowFirstColumn="0" w:firstRowLastColumn="0" w:lastRowFirstColumn="0" w:lastRowLastColumn="0"/>
              <w:rPr>
                <w:lang w:val="en-US"/>
              </w:rPr>
            </w:pPr>
            <w:r w:rsidRPr="002A1E14">
              <w:rPr>
                <w:lang w:val="en-US"/>
              </w:rPr>
              <w:t>GPS, Galileo, A-GPS, GLONASS, Be</w:t>
            </w:r>
            <w:r>
              <w:rPr>
                <w:lang w:val="en-US"/>
              </w:rPr>
              <w:t>idou</w:t>
            </w:r>
          </w:p>
        </w:tc>
      </w:tr>
      <w:tr w:rsidR="008D62F1" w14:paraId="4103F6C3" w14:textId="77777777" w:rsidTr="0099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4DBE4D99" w14:textId="31351085" w:rsidR="008D62F1" w:rsidRDefault="001542DE" w:rsidP="00811200">
            <w:pPr>
              <w:jc w:val="left"/>
            </w:pPr>
            <w:r>
              <w:t>Almacenamiento</w:t>
            </w:r>
          </w:p>
        </w:tc>
        <w:tc>
          <w:tcPr>
            <w:tcW w:w="4531" w:type="dxa"/>
          </w:tcPr>
          <w:p w14:paraId="18B3B3C3" w14:textId="29FAB068" w:rsidR="00FF2867" w:rsidRDefault="00FF2867" w:rsidP="00811200">
            <w:pPr>
              <w:jc w:val="left"/>
              <w:cnfStyle w:val="000000100000" w:firstRow="0" w:lastRow="0" w:firstColumn="0" w:lastColumn="0" w:oddVBand="0" w:evenVBand="0" w:oddHBand="1" w:evenHBand="0" w:firstRowFirstColumn="0" w:firstRowLastColumn="0" w:lastRowFirstColumn="0" w:lastRowLastColumn="0"/>
            </w:pPr>
            <w:r>
              <w:t>64 GB no ampliables</w:t>
            </w:r>
          </w:p>
        </w:tc>
      </w:tr>
      <w:tr w:rsidR="008D62F1" w14:paraId="20D1AD83" w14:textId="77777777" w:rsidTr="00992C33">
        <w:tc>
          <w:tcPr>
            <w:cnfStyle w:val="001000000000" w:firstRow="0" w:lastRow="0" w:firstColumn="1" w:lastColumn="0" w:oddVBand="0" w:evenVBand="0" w:oddHBand="0" w:evenHBand="0" w:firstRowFirstColumn="0" w:firstRowLastColumn="0" w:lastRowFirstColumn="0" w:lastRowLastColumn="0"/>
            <w:tcW w:w="4530" w:type="dxa"/>
            <w:vAlign w:val="center"/>
          </w:tcPr>
          <w:p w14:paraId="501E7626" w14:textId="25C23495" w:rsidR="008D62F1" w:rsidRDefault="001542DE" w:rsidP="00811200">
            <w:pPr>
              <w:jc w:val="left"/>
            </w:pPr>
            <w:r>
              <w:t>Batería</w:t>
            </w:r>
          </w:p>
        </w:tc>
        <w:tc>
          <w:tcPr>
            <w:tcW w:w="4531" w:type="dxa"/>
          </w:tcPr>
          <w:p w14:paraId="3BA76B71" w14:textId="0549FD09" w:rsidR="008D62F1" w:rsidRDefault="00FF2867" w:rsidP="00811200">
            <w:pPr>
              <w:jc w:val="left"/>
              <w:cnfStyle w:val="000000000000" w:firstRow="0" w:lastRow="0" w:firstColumn="0" w:lastColumn="0" w:oddVBand="0" w:evenVBand="0" w:oddHBand="0" w:evenHBand="0" w:firstRowFirstColumn="0" w:firstRowLastColumn="0" w:lastRowFirstColumn="0" w:lastRowLastColumn="0"/>
            </w:pPr>
            <w:r>
              <w:t>2800 mAh Li-Polymer</w:t>
            </w:r>
          </w:p>
        </w:tc>
      </w:tr>
      <w:tr w:rsidR="008D62F1" w14:paraId="4DB72243" w14:textId="77777777" w:rsidTr="00992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vAlign w:val="center"/>
          </w:tcPr>
          <w:p w14:paraId="26FA3DCD" w14:textId="6E9AD621" w:rsidR="008D62F1" w:rsidRDefault="001542DE" w:rsidP="00811200">
            <w:pPr>
              <w:jc w:val="left"/>
            </w:pPr>
            <w:r>
              <w:t>Dimensiones</w:t>
            </w:r>
          </w:p>
        </w:tc>
        <w:tc>
          <w:tcPr>
            <w:tcW w:w="4531" w:type="dxa"/>
          </w:tcPr>
          <w:p w14:paraId="6921B8B0" w14:textId="420D60E6" w:rsidR="008D62F1" w:rsidRDefault="00FF2867" w:rsidP="00811200">
            <w:pPr>
              <w:jc w:val="left"/>
              <w:cnfStyle w:val="000000100000" w:firstRow="0" w:lastRow="0" w:firstColumn="0" w:lastColumn="0" w:oddVBand="0" w:evenVBand="0" w:oddHBand="1" w:evenHBand="0" w:firstRowFirstColumn="0" w:firstRowLastColumn="0" w:lastRowFirstColumn="0" w:lastRowLastColumn="0"/>
            </w:pPr>
            <w:r>
              <w:t>68,8 x 147,1 x 8,2 mm</w:t>
            </w:r>
          </w:p>
        </w:tc>
      </w:tr>
      <w:tr w:rsidR="008D62F1" w14:paraId="651B2FC8" w14:textId="77777777" w:rsidTr="00992C33">
        <w:tc>
          <w:tcPr>
            <w:cnfStyle w:val="001000000000" w:firstRow="0" w:lastRow="0" w:firstColumn="1" w:lastColumn="0" w:oddVBand="0" w:evenVBand="0" w:oddHBand="0" w:evenHBand="0" w:firstRowFirstColumn="0" w:firstRowLastColumn="0" w:lastRowFirstColumn="0" w:lastRowLastColumn="0"/>
            <w:tcW w:w="4530" w:type="dxa"/>
            <w:vAlign w:val="center"/>
          </w:tcPr>
          <w:p w14:paraId="3BCAEAA6" w14:textId="7BE820EF" w:rsidR="008D62F1" w:rsidRDefault="001542DE" w:rsidP="00811200">
            <w:pPr>
              <w:jc w:val="left"/>
            </w:pPr>
            <w:r>
              <w:t>Sistema Operativo</w:t>
            </w:r>
          </w:p>
        </w:tc>
        <w:tc>
          <w:tcPr>
            <w:tcW w:w="4531" w:type="dxa"/>
          </w:tcPr>
          <w:p w14:paraId="7298A5BD" w14:textId="4FEE0727" w:rsidR="008D62F1" w:rsidRDefault="00FF2867" w:rsidP="00811200">
            <w:pPr>
              <w:jc w:val="left"/>
              <w:cnfStyle w:val="000000000000" w:firstRow="0" w:lastRow="0" w:firstColumn="0" w:lastColumn="0" w:oddVBand="0" w:evenVBand="0" w:oddHBand="0" w:evenHBand="0" w:firstRowFirstColumn="0" w:firstRowLastColumn="0" w:lastRowFirstColumn="0" w:lastRowLastColumn="0"/>
            </w:pPr>
            <w:r>
              <w:t>Android 7</w:t>
            </w:r>
            <w:r w:rsidR="0086335C">
              <w:t>.0</w:t>
            </w:r>
            <w:r>
              <w:t xml:space="preserve"> N</w:t>
            </w:r>
          </w:p>
        </w:tc>
      </w:tr>
    </w:tbl>
    <w:p w14:paraId="16888BFC" w14:textId="77777777" w:rsidR="00D82D3B" w:rsidRDefault="00D82D3B" w:rsidP="006D2FA1"/>
    <w:p w14:paraId="667EB051" w14:textId="55115F79" w:rsidR="00026E63" w:rsidRDefault="00026E63" w:rsidP="006D2FA1">
      <w:pPr>
        <w:rPr>
          <w:del w:id="731" w:author="MARRAHY ARENAS, SERGI" w:date="2024-05-21T16:43:00Z" w16du:dateUtc="2024-05-21T14:43:00Z"/>
        </w:rPr>
      </w:pPr>
      <w:r>
        <w:lastRenderedPageBreak/>
        <w:t>La aplicación se ha probado en un dispositivo móvil real</w:t>
      </w:r>
      <w:r w:rsidR="00DB4305">
        <w:t xml:space="preserve"> de la marca</w:t>
      </w:r>
      <w:r w:rsidR="00E77DD5">
        <w:t xml:space="preserve"> Redmi Note 5</w:t>
      </w:r>
      <w:r w:rsidR="00DB4305">
        <w:t xml:space="preserve"> </w:t>
      </w:r>
      <w:r w:rsidR="00671610">
        <w:t>con una versión de Android 9 para asegurar</w:t>
      </w:r>
      <w:r w:rsidR="00386AC4">
        <w:t xml:space="preserve"> el correcto funcionamiento de todas las herramientas y sistemas de la aplicación. </w:t>
      </w:r>
    </w:p>
    <w:p w14:paraId="72828B34" w14:textId="77777777" w:rsidR="008D7CBD" w:rsidRDefault="008D7CBD" w:rsidP="006D2FA1">
      <w:pPr>
        <w:rPr>
          <w:b/>
          <w:bCs/>
        </w:rPr>
      </w:pPr>
    </w:p>
    <w:p w14:paraId="0193A8AD" w14:textId="77777777" w:rsidR="0033034B" w:rsidRDefault="00FA04A4" w:rsidP="006D2FA1">
      <w:pPr>
        <w:pStyle w:val="Prrafodelista"/>
        <w:numPr>
          <w:ilvl w:val="0"/>
          <w:numId w:val="20"/>
        </w:numPr>
      </w:pPr>
      <w:r>
        <w:t>C</w:t>
      </w:r>
      <w:r w:rsidR="00451A8D">
        <w:t xml:space="preserve">omo Base de Datos se </w:t>
      </w:r>
      <w:r>
        <w:t xml:space="preserve">utiliza SQLite </w:t>
      </w:r>
      <w:r w:rsidR="009C5D72">
        <w:t>por varias razones</w:t>
      </w:r>
      <w:r w:rsidR="00665B41">
        <w:t>:</w:t>
      </w:r>
    </w:p>
    <w:p w14:paraId="2AF4EFEE" w14:textId="77777777" w:rsidR="0033034B" w:rsidRDefault="00665B41" w:rsidP="004E5671">
      <w:pPr>
        <w:pStyle w:val="Prrafodelista"/>
        <w:numPr>
          <w:ilvl w:val="0"/>
          <w:numId w:val="30"/>
        </w:numPr>
      </w:pPr>
      <w:r w:rsidRPr="0033034B">
        <w:rPr>
          <w:b/>
          <w:bCs/>
        </w:rPr>
        <w:t>P</w:t>
      </w:r>
      <w:r w:rsidR="009C5D72" w:rsidRPr="0033034B">
        <w:rPr>
          <w:b/>
          <w:bCs/>
        </w:rPr>
        <w:t>ersistencia de datos</w:t>
      </w:r>
      <w:r w:rsidR="00512612" w:rsidRPr="0033034B">
        <w:rPr>
          <w:b/>
          <w:bCs/>
        </w:rPr>
        <w:t xml:space="preserve"> local</w:t>
      </w:r>
      <w:r w:rsidR="004F4735" w:rsidRPr="0033034B">
        <w:rPr>
          <w:b/>
          <w:bCs/>
        </w:rPr>
        <w:t>:</w:t>
      </w:r>
      <w:r w:rsidR="004F4735">
        <w:t xml:space="preserve"> </w:t>
      </w:r>
      <w:r w:rsidR="000A32A4">
        <w:t>Esto permite guardar las opciones de un usuario y cargarlas nada más inicia sesión</w:t>
      </w:r>
      <w:r w:rsidR="00512612">
        <w:t>)</w:t>
      </w:r>
      <w:r w:rsidR="004F4735">
        <w:t>.</w:t>
      </w:r>
    </w:p>
    <w:p w14:paraId="4D0EA278" w14:textId="77777777" w:rsidR="0033034B" w:rsidRDefault="00665B41" w:rsidP="004E5671">
      <w:pPr>
        <w:pStyle w:val="Prrafodelista"/>
        <w:numPr>
          <w:ilvl w:val="0"/>
          <w:numId w:val="30"/>
        </w:numPr>
      </w:pPr>
      <w:r>
        <w:rPr>
          <w:b/>
          <w:bCs/>
        </w:rPr>
        <w:t xml:space="preserve">Compatibilidad y estabilidad: </w:t>
      </w:r>
      <w:r>
        <w:t xml:space="preserve">Al estar integrada </w:t>
      </w:r>
      <w:r w:rsidR="004A30C7">
        <w:t xml:space="preserve">directamente </w:t>
      </w:r>
      <w:r w:rsidR="00D94D49">
        <w:t>al</w:t>
      </w:r>
      <w:r w:rsidR="004A30C7">
        <w:t xml:space="preserve"> SO Android, garantiza la total compatibilidad con la aplicación.</w:t>
      </w:r>
    </w:p>
    <w:p w14:paraId="3C29A4DE" w14:textId="77777777" w:rsidR="0033034B" w:rsidRDefault="00D94D49" w:rsidP="004E5671">
      <w:pPr>
        <w:pStyle w:val="Prrafodelista"/>
        <w:numPr>
          <w:ilvl w:val="0"/>
          <w:numId w:val="30"/>
        </w:numPr>
      </w:pPr>
      <w:r>
        <w:rPr>
          <w:b/>
          <w:bCs/>
        </w:rPr>
        <w:t xml:space="preserve">Eficiencia y rendimiento: </w:t>
      </w:r>
      <w:r w:rsidR="000C0A3B">
        <w:t xml:space="preserve">SQLite al ser una Base de Datos tan ligera y eficiente, permitirá </w:t>
      </w:r>
      <w:r w:rsidR="00E741CE">
        <w:t>el funcionamiento optimizado en dispositivos de gama baja o con recursos limitados.</w:t>
      </w:r>
    </w:p>
    <w:p w14:paraId="0F8BADC3" w14:textId="77777777" w:rsidR="0033034B" w:rsidRDefault="00E741CE" w:rsidP="004E5671">
      <w:pPr>
        <w:pStyle w:val="Prrafodelista"/>
        <w:numPr>
          <w:ilvl w:val="0"/>
          <w:numId w:val="30"/>
        </w:numPr>
      </w:pPr>
      <w:r>
        <w:rPr>
          <w:b/>
          <w:bCs/>
        </w:rPr>
        <w:t xml:space="preserve">Flexibilidad y potencia: </w:t>
      </w:r>
      <w:r w:rsidR="0061424A">
        <w:t>SQLite admite consultas SQL complejas</w:t>
      </w:r>
      <w:r w:rsidR="00594397">
        <w:t xml:space="preserve"> y transacciones ACID a pesar de ser una solución rápida y sencilla.</w:t>
      </w:r>
    </w:p>
    <w:p w14:paraId="71FDB7E2" w14:textId="65960DB6" w:rsidR="00FB00CD" w:rsidRDefault="001C50E5" w:rsidP="004E5671">
      <w:pPr>
        <w:pStyle w:val="Prrafodelista"/>
        <w:numPr>
          <w:ilvl w:val="0"/>
          <w:numId w:val="30"/>
        </w:numPr>
      </w:pPr>
      <w:r>
        <w:rPr>
          <w:b/>
          <w:bCs/>
        </w:rPr>
        <w:t xml:space="preserve">Integración con Jetpack Compose y Kotlin: </w:t>
      </w:r>
      <w:r>
        <w:t>Jetpack Compose</w:t>
      </w:r>
      <w:r w:rsidR="00F1064D">
        <w:t xml:space="preserve"> al ser una </w:t>
      </w:r>
      <w:r w:rsidR="003F4FCD">
        <w:t>herramienta</w:t>
      </w:r>
      <w:r w:rsidR="00F1064D">
        <w:t xml:space="preserve"> </w:t>
      </w:r>
      <w:r w:rsidR="003F4FCD">
        <w:t>para el diseño de la</w:t>
      </w:r>
      <w:r w:rsidR="00F1064D">
        <w:t xml:space="preserve"> </w:t>
      </w:r>
      <w:r w:rsidR="003F4FCD">
        <w:t>G</w:t>
      </w:r>
      <w:r w:rsidR="00F1064D">
        <w:t xml:space="preserve">IU, no proporciona funcionalidades para la gestión de datos, es por esto </w:t>
      </w:r>
      <w:r w:rsidR="00E37B23">
        <w:t>por lo que</w:t>
      </w:r>
      <w:r w:rsidR="00F1064D">
        <w:t xml:space="preserve"> con SQLite </w:t>
      </w:r>
      <w:r w:rsidR="009969D2">
        <w:t>se integra perfectamente en esta aplicación haciendo uso de la librería Room</w:t>
      </w:r>
      <w:r w:rsidR="002832D2">
        <w:t>, aplicando así una capa de abstracción y simplificando la interacción con la Base de Datos desde el código.</w:t>
      </w:r>
    </w:p>
    <w:p w14:paraId="4BCEAECA" w14:textId="77777777" w:rsidR="00FB00CD" w:rsidRDefault="00FB00CD" w:rsidP="00FB00CD">
      <w:pPr>
        <w:keepNext/>
        <w:jc w:val="center"/>
      </w:pPr>
      <w:ins w:id="732" w:author="MARRAHY ARENAS, SERGI" w:date="2024-05-16T10:16:00Z" w16du:dateUtc="2024-05-16T08:16:00Z">
        <w:r w:rsidRPr="000D37BA">
          <w:rPr>
            <w:noProof/>
            <w:lang w:eastAsia="es-ES"/>
          </w:rPr>
          <w:drawing>
            <wp:inline distT="0" distB="0" distL="0" distR="0" wp14:anchorId="77E09F19" wp14:editId="35A4C700">
              <wp:extent cx="4980263" cy="2266950"/>
              <wp:effectExtent l="0" t="0" r="0" b="0"/>
              <wp:docPr id="16131875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87598" name="Imagen 1" descr="Interfaz de usuario gráfica, Texto, Aplicación&#10;&#10;Descripción generada automáticamente"/>
                      <pic:cNvPicPr/>
                    </pic:nvPicPr>
                    <pic:blipFill>
                      <a:blip r:embed="rId52"/>
                      <a:stretch>
                        <a:fillRect/>
                      </a:stretch>
                    </pic:blipFill>
                    <pic:spPr>
                      <a:xfrm>
                        <a:off x="0" y="0"/>
                        <a:ext cx="5052241" cy="2299713"/>
                      </a:xfrm>
                      <a:prstGeom prst="rect">
                        <a:avLst/>
                      </a:prstGeom>
                    </pic:spPr>
                  </pic:pic>
                </a:graphicData>
              </a:graphic>
            </wp:inline>
          </w:drawing>
        </w:r>
      </w:ins>
    </w:p>
    <w:p w14:paraId="39669098" w14:textId="0487C26C" w:rsidR="00FB00CD" w:rsidRDefault="00FB00CD" w:rsidP="00FB00CD">
      <w:pPr>
        <w:pStyle w:val="Sinespaciado"/>
      </w:pPr>
      <w:bookmarkStart w:id="733" w:name="_Toc168598224"/>
      <w:r>
        <w:t xml:space="preserve">Figura </w:t>
      </w:r>
      <w:r>
        <w:fldChar w:fldCharType="begin"/>
      </w:r>
      <w:r>
        <w:instrText xml:space="preserve"> SEQ Ilustración \* ARABIC </w:instrText>
      </w:r>
      <w:r>
        <w:fldChar w:fldCharType="separate"/>
      </w:r>
      <w:r w:rsidR="003A730B">
        <w:rPr>
          <w:noProof/>
        </w:rPr>
        <w:t>32</w:t>
      </w:r>
      <w:r>
        <w:fldChar w:fldCharType="end"/>
      </w:r>
      <w:r>
        <w:t xml:space="preserve"> - Página web de SQLite</w:t>
      </w:r>
      <w:bookmarkEnd w:id="733"/>
    </w:p>
    <w:p w14:paraId="35ACFDAE" w14:textId="77777777" w:rsidR="002D3970" w:rsidRDefault="002D3970" w:rsidP="0033034B">
      <w:pPr>
        <w:pStyle w:val="Prrafodelista"/>
      </w:pPr>
    </w:p>
    <w:p w14:paraId="4229EAEA" w14:textId="14579F2E" w:rsidR="007E3493" w:rsidRDefault="00D647F9" w:rsidP="007E3493">
      <w:pPr>
        <w:pStyle w:val="Prrafodelista"/>
        <w:numPr>
          <w:ilvl w:val="0"/>
          <w:numId w:val="20"/>
        </w:numPr>
      </w:pPr>
      <w:r>
        <w:t>Para agregar las dependencias que la aplicación necesita para funcionar correctamente se ha utilizado una herramienta de automatización de com</w:t>
      </w:r>
      <w:r w:rsidR="00F867FA">
        <w:t>pilación, el Gradle. Su función principal es gestionar las dependencias</w:t>
      </w:r>
      <w:r w:rsidR="00614239">
        <w:t xml:space="preserve"> y </w:t>
      </w:r>
      <w:r w:rsidR="00F867FA">
        <w:t>compilar el código fuente</w:t>
      </w:r>
      <w:r w:rsidR="007F7E98">
        <w:t xml:space="preserve">. </w:t>
      </w:r>
      <w:r w:rsidR="004924F3">
        <w:t xml:space="preserve">En este proyecto se utiliza el Gradle como sistema de compilación principal donde los archivos son </w:t>
      </w:r>
      <w:r w:rsidR="00AE1869">
        <w:t xml:space="preserve">scripts de configuración escritos en Kotlin que definen cómo se compila, prueba y empaqueta </w:t>
      </w:r>
      <w:r w:rsidR="0085438D">
        <w:t>el proyecto.</w:t>
      </w:r>
    </w:p>
    <w:p w14:paraId="2C2BDC77" w14:textId="7673CC98" w:rsidR="0085438D" w:rsidRDefault="00EF53BD" w:rsidP="008E0973">
      <w:pPr>
        <w:pStyle w:val="Prrafodelista"/>
        <w:numPr>
          <w:ilvl w:val="0"/>
          <w:numId w:val="31"/>
        </w:numPr>
      </w:pPr>
      <w:r w:rsidRPr="00A50CB6">
        <w:rPr>
          <w:b/>
          <w:bCs/>
        </w:rPr>
        <w:lastRenderedPageBreak/>
        <w:t xml:space="preserve">com.google.gms.google-services: </w:t>
      </w:r>
      <w:r w:rsidR="008867CD" w:rsidRPr="008867CD">
        <w:t>Dependencia u</w:t>
      </w:r>
      <w:r w:rsidR="008867CD">
        <w:t xml:space="preserve">tilizada </w:t>
      </w:r>
      <w:r w:rsidR="00025961">
        <w:t xml:space="preserve">para integrar y configurar servicios de Firebase </w:t>
      </w:r>
      <w:r w:rsidR="001B7C33">
        <w:t>de manera sencilla.</w:t>
      </w:r>
    </w:p>
    <w:p w14:paraId="2EEB75CB" w14:textId="33708687" w:rsidR="00FB3CCE" w:rsidRDefault="00FB3CCE" w:rsidP="008E0973">
      <w:pPr>
        <w:pStyle w:val="Prrafodelista"/>
        <w:numPr>
          <w:ilvl w:val="0"/>
          <w:numId w:val="31"/>
        </w:numPr>
        <w:jc w:val="left"/>
      </w:pPr>
      <w:r w:rsidRPr="00A50CB6">
        <w:rPr>
          <w:b/>
          <w:bCs/>
        </w:rPr>
        <w:t xml:space="preserve">com.squareup.retrofit2:retrofit:2.11.0: </w:t>
      </w:r>
      <w:r w:rsidRPr="00FB3CCE">
        <w:t>Esta dependencia se</w:t>
      </w:r>
      <w:r>
        <w:t xml:space="preserve"> encarga de las llamadas a </w:t>
      </w:r>
      <w:r w:rsidR="005677B1">
        <w:t>la API de Blizzard</w:t>
      </w:r>
      <w:r w:rsidR="007734FB">
        <w:t xml:space="preserve"> </w:t>
      </w:r>
      <w:r w:rsidR="006E57DA">
        <w:t>definiendo interfaces de una manera simple e intuitiva.</w:t>
      </w:r>
    </w:p>
    <w:p w14:paraId="503880D9" w14:textId="1DFF6811" w:rsidR="006E57DA" w:rsidRDefault="00902A0F" w:rsidP="008E0973">
      <w:pPr>
        <w:pStyle w:val="Prrafodelista"/>
        <w:numPr>
          <w:ilvl w:val="0"/>
          <w:numId w:val="31"/>
        </w:numPr>
        <w:jc w:val="left"/>
      </w:pPr>
      <w:r w:rsidRPr="00A50CB6">
        <w:rPr>
          <w:b/>
          <w:bCs/>
        </w:rPr>
        <w:t xml:space="preserve">com.squareup.retrofit2:converter-gson:2.11.0: </w:t>
      </w:r>
      <w:r w:rsidRPr="00902A0F">
        <w:t>La de</w:t>
      </w:r>
      <w:r>
        <w:t xml:space="preserve">pendencia </w:t>
      </w:r>
      <w:r w:rsidRPr="00A50CB6">
        <w:rPr>
          <w:i/>
          <w:iCs/>
        </w:rPr>
        <w:t xml:space="preserve">converter-gson </w:t>
      </w:r>
      <w:r w:rsidR="00781A47">
        <w:t xml:space="preserve">es utilizada para serializar o deserializar </w:t>
      </w:r>
      <w:r w:rsidR="00F16C73">
        <w:t>objetos Java en y desde formato JSON.</w:t>
      </w:r>
    </w:p>
    <w:p w14:paraId="501803F4" w14:textId="1922386C" w:rsidR="000926E9" w:rsidRDefault="00E40EA4" w:rsidP="008E0973">
      <w:pPr>
        <w:pStyle w:val="Prrafodelista"/>
        <w:numPr>
          <w:ilvl w:val="0"/>
          <w:numId w:val="31"/>
        </w:numPr>
        <w:jc w:val="left"/>
      </w:pPr>
      <w:r w:rsidRPr="00A50CB6">
        <w:rPr>
          <w:b/>
          <w:bCs/>
        </w:rPr>
        <w:t xml:space="preserve">com.google.firebase:firebase-bom:32.8.1: </w:t>
      </w:r>
      <w:r w:rsidR="001C4187" w:rsidRPr="001C4187">
        <w:t>El B</w:t>
      </w:r>
      <w:r w:rsidR="001C4187">
        <w:t>OM de Firebase simplifica la administración de dependencias de Firebase en el proyecto</w:t>
      </w:r>
      <w:r w:rsidR="00E81022">
        <w:t>.</w:t>
      </w:r>
    </w:p>
    <w:p w14:paraId="06FD778F" w14:textId="112C6129" w:rsidR="00E81022" w:rsidDel="00260A43" w:rsidRDefault="00E81022" w:rsidP="008E0973">
      <w:pPr>
        <w:ind w:left="360"/>
        <w:rPr>
          <w:del w:id="734" w:author="MARRAHY ARENAS, SERGI" w:date="2024-05-19T20:04:00Z" w16du:dateUtc="2024-05-19T18:04:00Z"/>
        </w:rPr>
      </w:pPr>
      <w:r w:rsidRPr="007A004D">
        <w:rPr>
          <w:b/>
          <w:bCs/>
        </w:rPr>
        <w:t xml:space="preserve">com.google.firebase:firebase-auth-ktx: </w:t>
      </w:r>
      <w:r w:rsidR="007A004D" w:rsidRPr="007A004D">
        <w:t>Firebase auth es un se</w:t>
      </w:r>
      <w:r w:rsidR="007A004D">
        <w:t>rvicio de Firebase que permite la autenticación de usuario en la aplicación de forma segura y rápida</w:t>
      </w:r>
      <w:r w:rsidR="0019703A">
        <w:t xml:space="preserve"> y además es específica de Kotlin</w:t>
      </w:r>
      <w:r w:rsidR="007A004D">
        <w:t>.</w:t>
      </w:r>
      <w:r w:rsidR="002C5DCC">
        <w:t xml:space="preserve"> Hay muchas formas de configurar esta parte, pero se ha decidido solo configurar el inicio de sesión con el proveedor de Google</w:t>
      </w:r>
      <w:del w:id="735" w:author="MARRAHY ARENAS, SERGI" w:date="2024-05-19T20:04:00Z" w16du:dateUtc="2024-05-19T18:04:00Z">
        <w:r w:rsidR="002C5DCC" w:rsidDel="00260A43">
          <w:delText>.</w:delText>
        </w:r>
      </w:del>
    </w:p>
    <w:p w14:paraId="799DA9FB" w14:textId="607F3B23" w:rsidR="00283AAD" w:rsidRDefault="00F4224F" w:rsidP="008E0973">
      <w:pPr>
        <w:pStyle w:val="Prrafodelista"/>
        <w:numPr>
          <w:ilvl w:val="0"/>
          <w:numId w:val="31"/>
        </w:numPr>
        <w:rPr>
          <w:ins w:id="736" w:author="MARRAHY ARENAS, SERGI" w:date="2024-05-22T15:24:00Z" w16du:dateUtc="2024-05-22T13:24:00Z"/>
        </w:rPr>
      </w:pPr>
      <w:ins w:id="737" w:author="MARRAHY ARENAS, SERGI" w:date="2024-05-22T15:25:00Z" w16du:dateUtc="2024-05-22T13:25:00Z">
        <w:r>
          <w:t>.</w:t>
        </w:r>
      </w:ins>
    </w:p>
    <w:p w14:paraId="424836DC" w14:textId="77777777" w:rsidR="002C5DCC" w:rsidDel="00260A43" w:rsidRDefault="002C5DCC" w:rsidP="008E0973">
      <w:pPr>
        <w:ind w:left="360"/>
        <w:rPr>
          <w:del w:id="738" w:author="MARRAHY ARENAS, SERGI" w:date="2024-05-19T20:05:00Z" w16du:dateUtc="2024-05-19T18:05:00Z"/>
        </w:rPr>
      </w:pPr>
    </w:p>
    <w:p w14:paraId="697CDF01" w14:textId="33736720" w:rsidR="00364BFC" w:rsidRDefault="00455666" w:rsidP="008E0973">
      <w:pPr>
        <w:pStyle w:val="Prrafodelista"/>
        <w:numPr>
          <w:ilvl w:val="0"/>
          <w:numId w:val="31"/>
        </w:numPr>
      </w:pPr>
      <w:r w:rsidRPr="00A50CB6">
        <w:rPr>
          <w:b/>
          <w:bCs/>
        </w:rPr>
        <w:t xml:space="preserve">com.google.android.gms:play-services-auth:21.1.0: </w:t>
      </w:r>
      <w:r w:rsidR="003F5CF3" w:rsidRPr="003F5CF3">
        <w:t>Esta dependencia es</w:t>
      </w:r>
      <w:r w:rsidR="003F5CF3">
        <w:t xml:space="preserve"> utilizada para la integración de la autenticación de Google en el proyecto.</w:t>
      </w:r>
      <w:r w:rsidR="00DD01B5">
        <w:t xml:space="preserve"> Permite el a los usuarios autenticarse en la app utilizando sus cuentas de Google</w:t>
      </w:r>
      <w:r w:rsidR="003D3CD8">
        <w:t>.</w:t>
      </w:r>
    </w:p>
    <w:p w14:paraId="5B976AF0" w14:textId="77777777" w:rsidR="00594B7A" w:rsidRDefault="009F44CE" w:rsidP="008E0973">
      <w:pPr>
        <w:pStyle w:val="Prrafodelista"/>
        <w:numPr>
          <w:ilvl w:val="0"/>
          <w:numId w:val="31"/>
        </w:numPr>
      </w:pPr>
      <w:r w:rsidRPr="00A50CB6">
        <w:rPr>
          <w:b/>
          <w:bCs/>
          <w:rPrChange w:id="739" w:author="MARRAHY ARENAS, SERGI" w:date="2024-05-22T15:30:00Z">
            <w:rPr>
              <w:b/>
              <w:bCs/>
              <w:lang w:val="en-US"/>
            </w:rPr>
          </w:rPrChange>
        </w:rPr>
        <w:t xml:space="preserve">android.room:room-runtime:2.6.1: </w:t>
      </w:r>
      <w:r w:rsidRPr="5A699AF4">
        <w:rPr>
          <w:rPrChange w:id="740" w:author="MARRAHY ARENAS, SERGI" w:date="2024-05-22T15:30:00Z">
            <w:rPr>
              <w:lang w:val="en-US"/>
            </w:rPr>
          </w:rPrChange>
        </w:rPr>
        <w:t xml:space="preserve"> </w:t>
      </w:r>
      <w:r w:rsidR="00A6641C" w:rsidRPr="5A699AF4">
        <w:rPr>
          <w:rPrChange w:id="741" w:author="MARRAHY ARENAS, SERGI" w:date="2024-05-22T15:30:00Z">
            <w:rPr>
              <w:lang w:val="en-US"/>
            </w:rPr>
          </w:rPrChange>
        </w:rPr>
        <w:t xml:space="preserve">Con esta dependencia </w:t>
      </w:r>
      <w:r w:rsidR="007A4289" w:rsidRPr="5A699AF4">
        <w:rPr>
          <w:rPrChange w:id="742" w:author="MARRAHY ARENAS, SERGI" w:date="2024-05-22T15:30:00Z">
            <w:rPr>
              <w:lang w:val="en-US"/>
            </w:rPr>
          </w:rPrChange>
        </w:rPr>
        <w:t xml:space="preserve">se integra </w:t>
      </w:r>
      <w:r w:rsidR="007A4289">
        <w:t>Room en el proyecto</w:t>
      </w:r>
      <w:r w:rsidR="00051DE7">
        <w:t xml:space="preserve">. Room aplica una capa de abstracción sobre SQLite para que el acceso a la base de datos sea más </w:t>
      </w:r>
      <w:r w:rsidR="00594B7A">
        <w:t>fluido.</w:t>
      </w:r>
    </w:p>
    <w:p w14:paraId="6D47F2F1" w14:textId="1E0EC89D" w:rsidR="00364BFC" w:rsidRDefault="001D61EA" w:rsidP="00A929EF">
      <w:pPr>
        <w:pStyle w:val="Prrafodelista"/>
        <w:numPr>
          <w:ilvl w:val="0"/>
          <w:numId w:val="31"/>
        </w:numPr>
        <w:spacing w:before="120" w:after="120"/>
        <w:ind w:left="714" w:hanging="357"/>
      </w:pPr>
      <w:r w:rsidRPr="00A50CB6">
        <w:rPr>
          <w:b/>
          <w:bCs/>
        </w:rPr>
        <w:t xml:space="preserve">androidx.room:room-compiler:2.6.1: </w:t>
      </w:r>
      <w:r w:rsidRPr="5A699AF4">
        <w:rPr>
          <w:rPrChange w:id="743" w:author="MARRAHY ARENAS, SERGI" w:date="2024-05-22T15:32:00Z">
            <w:rPr>
              <w:lang w:val="en-US"/>
            </w:rPr>
          </w:rPrChange>
        </w:rPr>
        <w:t xml:space="preserve">Esta dependencia incluye el compilador </w:t>
      </w:r>
      <w:r>
        <w:t xml:space="preserve">de Room en el </w:t>
      </w:r>
      <w:r w:rsidR="00AB7EDB">
        <w:t xml:space="preserve">momento que se ejecuta el proyecto. Sin esta dependencia no se podrían aplicar ni procesar las anotaciones de Room y </w:t>
      </w:r>
      <w:r w:rsidR="00B9254B">
        <w:t>generar el código necesario para la compilación.</w:t>
      </w:r>
    </w:p>
    <w:p w14:paraId="7E40FBF4" w14:textId="657DAB6F" w:rsidR="00364BFC" w:rsidRDefault="00B559D7" w:rsidP="00B559D7">
      <w:pPr>
        <w:jc w:val="left"/>
      </w:pPr>
      <w:r>
        <w:br w:type="page"/>
      </w:r>
    </w:p>
    <w:p w14:paraId="27A8E9F0" w14:textId="73E90F85" w:rsidR="00B559D7" w:rsidRDefault="00B559D7" w:rsidP="00B559D7">
      <w:pPr>
        <w:spacing w:before="120" w:after="120"/>
      </w:pPr>
      <w:r>
        <w:lastRenderedPageBreak/>
        <w:t>En esta captura se pueden ver las dependencias agregadas al proyecto para el correcto funcionamiento de los sistemas desarrollados.</w:t>
      </w:r>
    </w:p>
    <w:p w14:paraId="4FB84850" w14:textId="77777777" w:rsidR="00D82D3B" w:rsidRDefault="00D82D3B" w:rsidP="00D82D3B">
      <w:pPr>
        <w:keepNext/>
        <w:ind w:left="360"/>
        <w:jc w:val="center"/>
      </w:pPr>
      <w:r w:rsidRPr="00D82D3B">
        <w:rPr>
          <w:noProof/>
        </w:rPr>
        <w:drawing>
          <wp:inline distT="0" distB="0" distL="0" distR="0" wp14:anchorId="09BE5F35" wp14:editId="455DABD7">
            <wp:extent cx="4086225" cy="4619132"/>
            <wp:effectExtent l="19050" t="19050" r="9525" b="10160"/>
            <wp:docPr id="58190254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02544" name="Imagen 1" descr="Interfaz de usuario gráfica, Texto&#10;&#10;Descripción generada automáticamente"/>
                    <pic:cNvPicPr/>
                  </pic:nvPicPr>
                  <pic:blipFill>
                    <a:blip r:embed="rId53"/>
                    <a:stretch>
                      <a:fillRect/>
                    </a:stretch>
                  </pic:blipFill>
                  <pic:spPr>
                    <a:xfrm>
                      <a:off x="0" y="0"/>
                      <a:ext cx="4105817" cy="4641279"/>
                    </a:xfrm>
                    <a:prstGeom prst="rect">
                      <a:avLst/>
                    </a:prstGeom>
                    <a:ln w="15875">
                      <a:solidFill>
                        <a:schemeClr val="accent1">
                          <a:lumMod val="60000"/>
                          <a:lumOff val="40000"/>
                        </a:schemeClr>
                      </a:solidFill>
                    </a:ln>
                  </pic:spPr>
                </pic:pic>
              </a:graphicData>
            </a:graphic>
          </wp:inline>
        </w:drawing>
      </w:r>
    </w:p>
    <w:p w14:paraId="520B617E" w14:textId="29577793" w:rsidR="00FB00CD" w:rsidRDefault="00D82D3B" w:rsidP="00D82D3B">
      <w:pPr>
        <w:pStyle w:val="Sinespaciado"/>
      </w:pPr>
      <w:bookmarkStart w:id="744" w:name="_Toc168598225"/>
      <w:r>
        <w:t xml:space="preserve">Figura </w:t>
      </w:r>
      <w:r>
        <w:fldChar w:fldCharType="begin"/>
      </w:r>
      <w:r>
        <w:instrText xml:space="preserve"> SEQ Ilustración \* ARABIC </w:instrText>
      </w:r>
      <w:r>
        <w:fldChar w:fldCharType="separate"/>
      </w:r>
      <w:r w:rsidR="003A730B">
        <w:rPr>
          <w:noProof/>
        </w:rPr>
        <w:t>33</w:t>
      </w:r>
      <w:r>
        <w:fldChar w:fldCharType="end"/>
      </w:r>
      <w:r>
        <w:t xml:space="preserve"> </w:t>
      </w:r>
      <w:r w:rsidR="006E73E7">
        <w:t>-</w:t>
      </w:r>
      <w:r>
        <w:t xml:space="preserve"> Algunas de las dependencias agregadas al proyecto</w:t>
      </w:r>
      <w:bookmarkEnd w:id="744"/>
    </w:p>
    <w:p w14:paraId="0A71D2C3" w14:textId="77777777" w:rsidR="00D82D3B" w:rsidRDefault="00D82D3B" w:rsidP="00D82D3B">
      <w:pPr>
        <w:pStyle w:val="Sinespaciado"/>
      </w:pPr>
    </w:p>
    <w:p w14:paraId="0B15D836" w14:textId="77777777" w:rsidR="00B559D7" w:rsidRDefault="00B559D7">
      <w:pPr>
        <w:jc w:val="left"/>
        <w:rPr>
          <w:rFonts w:eastAsiaTheme="majorEastAsia" w:cstheme="majorBidi"/>
          <w:b/>
          <w:szCs w:val="28"/>
        </w:rPr>
      </w:pPr>
      <w:r>
        <w:br w:type="page"/>
      </w:r>
    </w:p>
    <w:p w14:paraId="3A3F3BC1" w14:textId="0AB2DEB1" w:rsidR="00D82D3B" w:rsidRDefault="00D82D3B" w:rsidP="00D82D3B">
      <w:pPr>
        <w:pStyle w:val="Ttulo3"/>
      </w:pPr>
      <w:bookmarkStart w:id="745" w:name="_Toc168598256"/>
      <w:r>
        <w:lastRenderedPageBreak/>
        <w:t>Gestión de la navegación entre ventanas</w:t>
      </w:r>
      <w:bookmarkEnd w:id="745"/>
    </w:p>
    <w:p w14:paraId="0DBE6ED0" w14:textId="32AD611D" w:rsidR="00D82D3B" w:rsidRDefault="00D82D3B" w:rsidP="00D82D3B">
      <w:r>
        <w:t>Se ha desarrollado una forma dinámica de la navegación para que sea todo lo intuitiva y amigable posible</w:t>
      </w:r>
      <w:r w:rsidR="00992A7B">
        <w:t>.</w:t>
      </w:r>
    </w:p>
    <w:p w14:paraId="5D0DC299" w14:textId="77777777" w:rsidR="00D82D3B" w:rsidRDefault="00D82D3B" w:rsidP="00315D4A">
      <w:pPr>
        <w:keepNext/>
        <w:jc w:val="center"/>
      </w:pPr>
      <w:r w:rsidRPr="00D82D3B">
        <w:rPr>
          <w:noProof/>
        </w:rPr>
        <w:drawing>
          <wp:inline distT="0" distB="0" distL="0" distR="0" wp14:anchorId="6DB7D1F9" wp14:editId="4695D8A7">
            <wp:extent cx="4647063" cy="4933950"/>
            <wp:effectExtent l="19050" t="19050" r="20320" b="19050"/>
            <wp:docPr id="716266083" name="Imagen 1" descr="Imagen que contien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66083" name="Imagen 1" descr="Imagen que contiene Texto"/>
                    <pic:cNvPicPr/>
                  </pic:nvPicPr>
                  <pic:blipFill>
                    <a:blip r:embed="rId54"/>
                    <a:stretch>
                      <a:fillRect/>
                    </a:stretch>
                  </pic:blipFill>
                  <pic:spPr>
                    <a:xfrm>
                      <a:off x="0" y="0"/>
                      <a:ext cx="4648880" cy="4935879"/>
                    </a:xfrm>
                    <a:prstGeom prst="rect">
                      <a:avLst/>
                    </a:prstGeom>
                    <a:ln w="15875">
                      <a:solidFill>
                        <a:schemeClr val="accent1">
                          <a:lumMod val="60000"/>
                          <a:lumOff val="40000"/>
                        </a:schemeClr>
                      </a:solidFill>
                    </a:ln>
                  </pic:spPr>
                </pic:pic>
              </a:graphicData>
            </a:graphic>
          </wp:inline>
        </w:drawing>
      </w:r>
    </w:p>
    <w:p w14:paraId="73F77A9C" w14:textId="4F3C45A1" w:rsidR="00D82D3B" w:rsidRDefault="00362A21" w:rsidP="00362A21">
      <w:pPr>
        <w:pStyle w:val="Sinespaciado"/>
      </w:pPr>
      <w:bookmarkStart w:id="746" w:name="_Toc168598226"/>
      <w:r>
        <w:t>Figura</w:t>
      </w:r>
      <w:r w:rsidR="00D82D3B">
        <w:t xml:space="preserve"> </w:t>
      </w:r>
      <w:r w:rsidR="00D82D3B">
        <w:fldChar w:fldCharType="begin"/>
      </w:r>
      <w:r w:rsidR="00D82D3B">
        <w:instrText xml:space="preserve"> SEQ Ilustración \* ARABIC </w:instrText>
      </w:r>
      <w:r w:rsidR="00D82D3B">
        <w:fldChar w:fldCharType="separate"/>
      </w:r>
      <w:r w:rsidR="003A730B">
        <w:rPr>
          <w:noProof/>
        </w:rPr>
        <w:t>34</w:t>
      </w:r>
      <w:r w:rsidR="00D82D3B">
        <w:fldChar w:fldCharType="end"/>
      </w:r>
      <w:r w:rsidR="00D82D3B">
        <w:t xml:space="preserve"> </w:t>
      </w:r>
      <w:r w:rsidR="006E73E7">
        <w:t>-</w:t>
      </w:r>
      <w:r w:rsidR="00D82D3B">
        <w:t xml:space="preserve"> Composable </w:t>
      </w:r>
      <w:r>
        <w:t>para la navegación</w:t>
      </w:r>
      <w:r w:rsidRPr="00362A21">
        <w:t xml:space="preserve"> </w:t>
      </w:r>
      <w:r>
        <w:t>dinámica entre pantallas de un personaje</w:t>
      </w:r>
      <w:bookmarkEnd w:id="746"/>
    </w:p>
    <w:p w14:paraId="1C3B707F" w14:textId="3F8E24C1" w:rsidR="00B21D26" w:rsidRPr="002E2D55" w:rsidRDefault="002E2D55" w:rsidP="002E2D55">
      <w:pPr>
        <w:jc w:val="left"/>
        <w:rPr>
          <w:sz w:val="20"/>
        </w:rPr>
      </w:pPr>
      <w:r>
        <w:br w:type="page"/>
      </w:r>
    </w:p>
    <w:p w14:paraId="576C878E" w14:textId="07C69B9D" w:rsidR="00B21D26" w:rsidRDefault="00B21D26" w:rsidP="00B21D26">
      <w:pPr>
        <w:pStyle w:val="Ttulo3"/>
      </w:pPr>
      <w:bookmarkStart w:id="747" w:name="_Toc168598257"/>
      <w:r>
        <w:lastRenderedPageBreak/>
        <w:t>Inicio de sesión y creación de usuarios con Google</w:t>
      </w:r>
      <w:bookmarkEnd w:id="747"/>
    </w:p>
    <w:p w14:paraId="508902A0" w14:textId="278A1025" w:rsidR="00B21D26" w:rsidRPr="00B21D26" w:rsidRDefault="00D907F8" w:rsidP="00B21D26">
      <w:r>
        <w:t>En este bloque de código se muestra la creación</w:t>
      </w:r>
      <w:r w:rsidR="00A401A2">
        <w:t xml:space="preserve"> de una cuenta de la app con la función Sign In que ofrece Firebase </w:t>
      </w:r>
    </w:p>
    <w:p w14:paraId="2CDEE891" w14:textId="77777777" w:rsidR="0023257D" w:rsidRDefault="00B21D26" w:rsidP="0003314C">
      <w:pPr>
        <w:keepNext/>
        <w:jc w:val="center"/>
      </w:pPr>
      <w:r w:rsidRPr="00315D4A">
        <w:rPr>
          <w:noProof/>
        </w:rPr>
        <w:drawing>
          <wp:inline distT="0" distB="0" distL="0" distR="0" wp14:anchorId="7A1F8832" wp14:editId="03973ABF">
            <wp:extent cx="5661621" cy="4162425"/>
            <wp:effectExtent l="19050" t="19050" r="15875" b="9525"/>
            <wp:docPr id="984012739"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12739" name="Imagen 1" descr="Texto&#10;&#10;Descripción generada automáticamente con confianza baja"/>
                    <pic:cNvPicPr/>
                  </pic:nvPicPr>
                  <pic:blipFill>
                    <a:blip r:embed="rId55"/>
                    <a:stretch>
                      <a:fillRect/>
                    </a:stretch>
                  </pic:blipFill>
                  <pic:spPr>
                    <a:xfrm>
                      <a:off x="0" y="0"/>
                      <a:ext cx="5677995" cy="4174463"/>
                    </a:xfrm>
                    <a:prstGeom prst="rect">
                      <a:avLst/>
                    </a:prstGeom>
                    <a:ln w="15875">
                      <a:solidFill>
                        <a:schemeClr val="accent1">
                          <a:lumMod val="60000"/>
                          <a:lumOff val="40000"/>
                        </a:schemeClr>
                      </a:solidFill>
                    </a:ln>
                  </pic:spPr>
                </pic:pic>
              </a:graphicData>
            </a:graphic>
          </wp:inline>
        </w:drawing>
      </w:r>
    </w:p>
    <w:p w14:paraId="63A60718" w14:textId="48C35CD3" w:rsidR="00B21D26" w:rsidRDefault="00204A23" w:rsidP="00204A23">
      <w:pPr>
        <w:pStyle w:val="Sinespaciado"/>
      </w:pPr>
      <w:bookmarkStart w:id="748" w:name="_Toc168598227"/>
      <w:r>
        <w:t>Figura</w:t>
      </w:r>
      <w:r w:rsidR="0023257D">
        <w:t xml:space="preserve"> </w:t>
      </w:r>
      <w:r w:rsidR="0023257D">
        <w:fldChar w:fldCharType="begin"/>
      </w:r>
      <w:r w:rsidR="0023257D">
        <w:instrText xml:space="preserve"> SEQ Ilustración \* ARABIC </w:instrText>
      </w:r>
      <w:r w:rsidR="0023257D">
        <w:fldChar w:fldCharType="separate"/>
      </w:r>
      <w:r w:rsidR="003A730B">
        <w:rPr>
          <w:noProof/>
        </w:rPr>
        <w:t>35</w:t>
      </w:r>
      <w:r w:rsidR="0023257D">
        <w:fldChar w:fldCharType="end"/>
      </w:r>
      <w:r w:rsidR="0023257D">
        <w:t xml:space="preserve"> </w:t>
      </w:r>
      <w:r w:rsidR="006E73E7">
        <w:t>-</w:t>
      </w:r>
      <w:r w:rsidR="0023257D">
        <w:t xml:space="preserve"> </w:t>
      </w:r>
      <w:r>
        <w:t>Creación e inicio de sesión de un usuario</w:t>
      </w:r>
      <w:bookmarkEnd w:id="748"/>
    </w:p>
    <w:p w14:paraId="309FDC75" w14:textId="77777777" w:rsidR="00F43B05" w:rsidRDefault="00F43B05" w:rsidP="00204A23">
      <w:pPr>
        <w:pStyle w:val="Sinespaciado"/>
      </w:pPr>
    </w:p>
    <w:p w14:paraId="5FC4B472" w14:textId="77777777" w:rsidR="00B559D7" w:rsidRDefault="00B559D7">
      <w:pPr>
        <w:jc w:val="left"/>
      </w:pPr>
      <w:r>
        <w:br w:type="page"/>
      </w:r>
    </w:p>
    <w:p w14:paraId="5D00E0E5" w14:textId="077CF4B7" w:rsidR="00315D4A" w:rsidRDefault="002A5E65" w:rsidP="00FB08E1">
      <w:pPr>
        <w:jc w:val="left"/>
      </w:pPr>
      <w:r>
        <w:lastRenderedPageBreak/>
        <w:t>A la hora de crear un usuario de una forma tradicional se utiliza</w:t>
      </w:r>
      <w:r w:rsidR="00315D4A">
        <w:t>n los campos “Nombre de usuario” y “Contraseña”.</w:t>
      </w:r>
    </w:p>
    <w:p w14:paraId="361A0292" w14:textId="77777777" w:rsidR="00315D4A" w:rsidRDefault="00315D4A" w:rsidP="00315D4A">
      <w:pPr>
        <w:keepNext/>
        <w:jc w:val="center"/>
      </w:pPr>
      <w:r w:rsidRPr="00315D4A">
        <w:rPr>
          <w:noProof/>
        </w:rPr>
        <w:drawing>
          <wp:inline distT="0" distB="0" distL="0" distR="0" wp14:anchorId="312C094E" wp14:editId="5129C16D">
            <wp:extent cx="5383933" cy="4962525"/>
            <wp:effectExtent l="19050" t="19050" r="26670" b="9525"/>
            <wp:docPr id="2424614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61417" name="Imagen 1" descr="Texto&#10;&#10;Descripción generada automáticamente"/>
                    <pic:cNvPicPr/>
                  </pic:nvPicPr>
                  <pic:blipFill>
                    <a:blip r:embed="rId56"/>
                    <a:stretch>
                      <a:fillRect/>
                    </a:stretch>
                  </pic:blipFill>
                  <pic:spPr>
                    <a:xfrm>
                      <a:off x="0" y="0"/>
                      <a:ext cx="5383933" cy="4962525"/>
                    </a:xfrm>
                    <a:prstGeom prst="rect">
                      <a:avLst/>
                    </a:prstGeom>
                    <a:ln w="15875">
                      <a:solidFill>
                        <a:schemeClr val="accent1">
                          <a:lumMod val="60000"/>
                          <a:lumOff val="40000"/>
                        </a:schemeClr>
                      </a:solidFill>
                    </a:ln>
                  </pic:spPr>
                </pic:pic>
              </a:graphicData>
            </a:graphic>
          </wp:inline>
        </w:drawing>
      </w:r>
    </w:p>
    <w:p w14:paraId="02AE7376" w14:textId="273274B1" w:rsidR="00CE3FCD" w:rsidRDefault="00FF2CE7" w:rsidP="00FF2CE7">
      <w:pPr>
        <w:pStyle w:val="Sinespaciado"/>
      </w:pPr>
      <w:bookmarkStart w:id="749" w:name="_Toc168598228"/>
      <w:r>
        <w:t>Figura</w:t>
      </w:r>
      <w:r w:rsidR="00315D4A">
        <w:t xml:space="preserve"> </w:t>
      </w:r>
      <w:r w:rsidR="00315D4A">
        <w:fldChar w:fldCharType="begin"/>
      </w:r>
      <w:r w:rsidR="00315D4A">
        <w:instrText xml:space="preserve"> SEQ Ilustración \* ARABIC </w:instrText>
      </w:r>
      <w:r w:rsidR="00315D4A">
        <w:fldChar w:fldCharType="separate"/>
      </w:r>
      <w:r w:rsidR="003A730B">
        <w:rPr>
          <w:noProof/>
        </w:rPr>
        <w:t>36</w:t>
      </w:r>
      <w:r w:rsidR="00315D4A">
        <w:fldChar w:fldCharType="end"/>
      </w:r>
      <w:r w:rsidR="00F43B05">
        <w:t xml:space="preserve"> </w:t>
      </w:r>
      <w:r w:rsidR="006E73E7">
        <w:t>-</w:t>
      </w:r>
      <w:r w:rsidR="00F43B05">
        <w:t xml:space="preserve"> </w:t>
      </w:r>
      <w:r>
        <w:t>Creación de un usuario de la app</w:t>
      </w:r>
      <w:bookmarkEnd w:id="749"/>
    </w:p>
    <w:p w14:paraId="44AB402A" w14:textId="77777777" w:rsidR="001156F4" w:rsidRDefault="001156F4">
      <w:pPr>
        <w:jc w:val="left"/>
        <w:rPr>
          <w:rFonts w:eastAsiaTheme="majorEastAsia" w:cstheme="majorBidi"/>
          <w:b/>
          <w:szCs w:val="28"/>
        </w:rPr>
      </w:pPr>
      <w:r>
        <w:br w:type="page"/>
      </w:r>
    </w:p>
    <w:p w14:paraId="0E68D3CD" w14:textId="74A3A2D8" w:rsidR="00737DFC" w:rsidRDefault="009438FA" w:rsidP="00737DFC">
      <w:pPr>
        <w:pStyle w:val="Ttulo3"/>
      </w:pPr>
      <w:bookmarkStart w:id="750" w:name="_Toc168598258"/>
      <w:r>
        <w:lastRenderedPageBreak/>
        <w:t>Búsqueda de un personaje</w:t>
      </w:r>
      <w:bookmarkEnd w:id="750"/>
    </w:p>
    <w:p w14:paraId="18979F08" w14:textId="77777777" w:rsidR="00AF5A11" w:rsidRDefault="009438FA" w:rsidP="003F40E9">
      <w:pPr>
        <w:keepNext/>
      </w:pPr>
      <w:r>
        <w:t xml:space="preserve">Para la búsqueda de un personaje se recoge el input del usuario, tanto el nombre del personaje </w:t>
      </w:r>
      <w:r w:rsidR="00482DE3">
        <w:t>como el reino para así</w:t>
      </w:r>
      <w:r w:rsidR="002E14FA">
        <w:t xml:space="preserve"> realizar la petición </w:t>
      </w:r>
      <w:r w:rsidR="003F40E9">
        <w:t>a la API de Blizzard con esos valores.</w:t>
      </w:r>
      <w:r w:rsidR="00AF5A11">
        <w:t xml:space="preserve"> El Composable SearchBox también carga la lista de reinos disponibles en Europa Central</w:t>
      </w:r>
      <w:r w:rsidR="00713570">
        <w:t xml:space="preserve"> para que el usuario pueda seleccionar el reino donde esté alojado.</w:t>
      </w:r>
    </w:p>
    <w:p w14:paraId="53064006" w14:textId="3BD2B8A0" w:rsidR="003F40E9" w:rsidRDefault="003F40E9" w:rsidP="003F40E9">
      <w:pPr>
        <w:keepNext/>
      </w:pPr>
      <w:r w:rsidRPr="003F40E9">
        <w:rPr>
          <w:noProof/>
        </w:rPr>
        <w:drawing>
          <wp:inline distT="0" distB="0" distL="0" distR="0" wp14:anchorId="2FE1B1CC" wp14:editId="3A907844">
            <wp:extent cx="5760085" cy="4043680"/>
            <wp:effectExtent l="19050" t="19050" r="12065" b="13970"/>
            <wp:docPr id="1871419840"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19840" name="Imagen 1" descr="Escala de tiempo&#10;&#10;Descripción generada automáticamente"/>
                    <pic:cNvPicPr/>
                  </pic:nvPicPr>
                  <pic:blipFill>
                    <a:blip r:embed="rId57"/>
                    <a:stretch>
                      <a:fillRect/>
                    </a:stretch>
                  </pic:blipFill>
                  <pic:spPr>
                    <a:xfrm>
                      <a:off x="0" y="0"/>
                      <a:ext cx="5760085" cy="4043680"/>
                    </a:xfrm>
                    <a:prstGeom prst="rect">
                      <a:avLst/>
                    </a:prstGeom>
                    <a:ln w="15875">
                      <a:solidFill>
                        <a:schemeClr val="accent1">
                          <a:lumMod val="60000"/>
                          <a:lumOff val="40000"/>
                        </a:schemeClr>
                      </a:solidFill>
                    </a:ln>
                  </pic:spPr>
                </pic:pic>
              </a:graphicData>
            </a:graphic>
          </wp:inline>
        </w:drawing>
      </w:r>
    </w:p>
    <w:p w14:paraId="56E5BB27" w14:textId="2BF0F453" w:rsidR="00607748" w:rsidRDefault="003F40E9" w:rsidP="00B20AD4">
      <w:pPr>
        <w:pStyle w:val="Sinespaciado"/>
      </w:pPr>
      <w:bookmarkStart w:id="751" w:name="_Toc168598229"/>
      <w:r>
        <w:t xml:space="preserve">Figura </w:t>
      </w:r>
      <w:r>
        <w:fldChar w:fldCharType="begin"/>
      </w:r>
      <w:r>
        <w:instrText xml:space="preserve"> SEQ Ilustración \* ARABIC </w:instrText>
      </w:r>
      <w:r>
        <w:fldChar w:fldCharType="separate"/>
      </w:r>
      <w:r w:rsidR="003A730B">
        <w:rPr>
          <w:noProof/>
        </w:rPr>
        <w:t>37</w:t>
      </w:r>
      <w:r>
        <w:fldChar w:fldCharType="end"/>
      </w:r>
      <w:r>
        <w:t xml:space="preserve"> </w:t>
      </w:r>
      <w:r w:rsidR="00A37BC2">
        <w:t>-</w:t>
      </w:r>
      <w:r>
        <w:t xml:space="preserve"> Composable para la búsqueda de un personaje.</w:t>
      </w:r>
      <w:bookmarkEnd w:id="751"/>
    </w:p>
    <w:p w14:paraId="3B9B2445" w14:textId="77777777" w:rsidR="00A93F7A" w:rsidRDefault="00482DE3" w:rsidP="00933D74">
      <w:pPr>
        <w:keepNext/>
      </w:pPr>
      <w:r>
        <w:t xml:space="preserve"> </w:t>
      </w:r>
    </w:p>
    <w:p w14:paraId="17DCD5E9" w14:textId="77777777" w:rsidR="00A93F7A" w:rsidRDefault="00A93F7A">
      <w:pPr>
        <w:jc w:val="left"/>
      </w:pPr>
      <w:r>
        <w:br w:type="page"/>
      </w:r>
    </w:p>
    <w:p w14:paraId="3B8DD5DA" w14:textId="49CB5085" w:rsidR="00B20AD4" w:rsidRDefault="00FB3CAB" w:rsidP="00933D74">
      <w:pPr>
        <w:keepNext/>
      </w:pPr>
      <w:r>
        <w:lastRenderedPageBreak/>
        <w:t xml:space="preserve">Desde </w:t>
      </w:r>
      <w:r w:rsidR="005F3D53">
        <w:t xml:space="preserve">BlizzardViewModel se instancia </w:t>
      </w:r>
      <w:r w:rsidR="00582E94">
        <w:t xml:space="preserve">el Cliente de Retrofit </w:t>
      </w:r>
      <w:r w:rsidR="00017582">
        <w:t xml:space="preserve">para hacer la llamada a </w:t>
      </w:r>
      <w:r w:rsidR="00993B03">
        <w:t xml:space="preserve">las funciones que construyen la URL para mandar la petición </w:t>
      </w:r>
      <w:r w:rsidR="00AD6B5A">
        <w:t xml:space="preserve">a la API de Blizzard y así deserializar los JSON que </w:t>
      </w:r>
      <w:r w:rsidR="004E7D12">
        <w:t>devuelve el</w:t>
      </w:r>
      <w:r w:rsidR="00AD6B5A">
        <w:t xml:space="preserve"> servidor y montar los objetos </w:t>
      </w:r>
      <w:r w:rsidR="003C472F">
        <w:t xml:space="preserve">generados para estructurar los datos en pantalla. Todos estos datos se guardan en variables </w:t>
      </w:r>
      <w:r w:rsidR="00FF3CD5">
        <w:t>LiveData para no tener que volver a hacer la petición</w:t>
      </w:r>
      <w:r w:rsidR="004E7D12">
        <w:t xml:space="preserve"> y hacer así la aplicación más escalable.</w:t>
      </w:r>
      <w:r w:rsidR="00B54551">
        <w:t xml:space="preserve"> </w:t>
      </w:r>
      <w:r w:rsidR="00607748">
        <w:t>Toda esta ejecución</w:t>
      </w:r>
      <w:r w:rsidR="004E7D12">
        <w:t xml:space="preserve"> es un proceso asíncrono</w:t>
      </w:r>
      <w:r w:rsidR="00607748">
        <w:t xml:space="preserve"> ya que la respuesta del servidor no es inmediata.</w:t>
      </w:r>
    </w:p>
    <w:p w14:paraId="28ED9E05" w14:textId="291C3E46" w:rsidR="00933D74" w:rsidRDefault="00017582" w:rsidP="002E494A">
      <w:pPr>
        <w:keepNext/>
        <w:jc w:val="center"/>
      </w:pPr>
      <w:r w:rsidRPr="00017582">
        <w:rPr>
          <w:noProof/>
        </w:rPr>
        <w:drawing>
          <wp:inline distT="0" distB="0" distL="0" distR="0" wp14:anchorId="2134512D" wp14:editId="6E264D5A">
            <wp:extent cx="5895975" cy="6138416"/>
            <wp:effectExtent l="19050" t="19050" r="9525" b="15240"/>
            <wp:docPr id="1342749468"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49468" name="Imagen 1" descr="Imagen que contiene Tabla&#10;&#10;Descripción generada automáticamente"/>
                    <pic:cNvPicPr/>
                  </pic:nvPicPr>
                  <pic:blipFill>
                    <a:blip r:embed="rId58"/>
                    <a:stretch>
                      <a:fillRect/>
                    </a:stretch>
                  </pic:blipFill>
                  <pic:spPr>
                    <a:xfrm>
                      <a:off x="0" y="0"/>
                      <a:ext cx="5909175" cy="6152159"/>
                    </a:xfrm>
                    <a:prstGeom prst="rect">
                      <a:avLst/>
                    </a:prstGeom>
                    <a:ln w="15875">
                      <a:solidFill>
                        <a:schemeClr val="accent1">
                          <a:lumMod val="60000"/>
                          <a:lumOff val="40000"/>
                        </a:schemeClr>
                      </a:solidFill>
                    </a:ln>
                    <a:effectLst/>
                  </pic:spPr>
                </pic:pic>
              </a:graphicData>
            </a:graphic>
          </wp:inline>
        </w:drawing>
      </w:r>
    </w:p>
    <w:p w14:paraId="327F7B5D" w14:textId="04B9C2C9" w:rsidR="00B40DF9" w:rsidRDefault="00A7384D" w:rsidP="002E494A">
      <w:pPr>
        <w:pStyle w:val="Sinespaciado"/>
      </w:pPr>
      <w:bookmarkStart w:id="752" w:name="_Toc168598230"/>
      <w:r>
        <w:t>Figura</w:t>
      </w:r>
      <w:r w:rsidR="00933D74">
        <w:t xml:space="preserve"> </w:t>
      </w:r>
      <w:r w:rsidR="00933D74">
        <w:fldChar w:fldCharType="begin"/>
      </w:r>
      <w:r w:rsidR="00933D74">
        <w:instrText xml:space="preserve"> SEQ Ilustración \* ARABIC </w:instrText>
      </w:r>
      <w:r w:rsidR="00933D74">
        <w:fldChar w:fldCharType="separate"/>
      </w:r>
      <w:r w:rsidR="003A730B">
        <w:rPr>
          <w:noProof/>
        </w:rPr>
        <w:t>38</w:t>
      </w:r>
      <w:r w:rsidR="00933D74">
        <w:fldChar w:fldCharType="end"/>
      </w:r>
      <w:r w:rsidR="00933D74">
        <w:t xml:space="preserve"> </w:t>
      </w:r>
      <w:r w:rsidR="00A37BC2">
        <w:t>-</w:t>
      </w:r>
      <w:r w:rsidR="00933D74">
        <w:t xml:space="preserve"> Función</w:t>
      </w:r>
      <w:r w:rsidR="002A0141">
        <w:t xml:space="preserve"> que recoge datos del personaje buscado y los guarda en variables LiveData</w:t>
      </w:r>
      <w:bookmarkEnd w:id="752"/>
    </w:p>
    <w:p w14:paraId="319C35DE" w14:textId="77777777" w:rsidR="002E494A" w:rsidRDefault="002E494A" w:rsidP="002E494A">
      <w:pPr>
        <w:pStyle w:val="Sinespaciado"/>
      </w:pPr>
    </w:p>
    <w:p w14:paraId="3E2F3F36" w14:textId="11A032B3" w:rsidR="00AF14C5" w:rsidRPr="00B559D7" w:rsidRDefault="0003314C" w:rsidP="009438FA">
      <w:pPr>
        <w:rPr>
          <w:i/>
        </w:rPr>
      </w:pPr>
      <w:r w:rsidRPr="00E35A6A">
        <w:rPr>
          <w:i/>
        </w:rPr>
        <w:t>Todas las pantallas</w:t>
      </w:r>
      <w:r w:rsidR="009C403E" w:rsidRPr="00E35A6A">
        <w:rPr>
          <w:i/>
        </w:rPr>
        <w:t xml:space="preserve"> reciben y guardan</w:t>
      </w:r>
      <w:r w:rsidRPr="00E35A6A">
        <w:rPr>
          <w:i/>
        </w:rPr>
        <w:t xml:space="preserve"> los datos con funciones similares </w:t>
      </w:r>
      <w:r w:rsidR="006225A2" w:rsidRPr="00E35A6A">
        <w:rPr>
          <w:i/>
        </w:rPr>
        <w:t>a la de la Figura 45.</w:t>
      </w:r>
    </w:p>
    <w:p w14:paraId="3858FAE1" w14:textId="3BE55291" w:rsidR="000A0541" w:rsidRDefault="000A0541" w:rsidP="00835BAA">
      <w:pPr>
        <w:pStyle w:val="Ttulo2"/>
      </w:pPr>
      <w:bookmarkStart w:id="753" w:name="_Toc168598259"/>
      <w:r>
        <w:lastRenderedPageBreak/>
        <w:t>4.4. Pruebas</w:t>
      </w:r>
      <w:bookmarkEnd w:id="753"/>
    </w:p>
    <w:p w14:paraId="5F16D16C" w14:textId="5BB604DF" w:rsidR="003C277B" w:rsidRDefault="0075053D" w:rsidP="5A699AF4">
      <w:pPr>
        <w:rPr>
          <w:b/>
          <w:bCs/>
        </w:rPr>
      </w:pPr>
      <w:r>
        <w:t>Durante el desarrollo de la aplicación BloodStats han surgido muchos problemas de implementación de varias herramientas</w:t>
      </w:r>
      <w:r w:rsidR="00184CF2">
        <w:t>:</w:t>
      </w:r>
    </w:p>
    <w:p w14:paraId="0007D606" w14:textId="72DEF48C" w:rsidR="003C277B" w:rsidRDefault="00EE6E3D" w:rsidP="5A699AF4">
      <w:pPr>
        <w:rPr>
          <w:b/>
          <w:bCs/>
        </w:rPr>
      </w:pPr>
      <w:r w:rsidRPr="5A699AF4">
        <w:rPr>
          <w:b/>
          <w:bCs/>
        </w:rPr>
        <w:t>Firebase authentication:</w:t>
      </w:r>
      <w:r w:rsidR="000C0624">
        <w:rPr>
          <w:b/>
          <w:bCs/>
        </w:rPr>
        <w:t xml:space="preserve"> </w:t>
      </w:r>
      <w:r w:rsidR="00D0037C">
        <w:t xml:space="preserve">En esta implementación es obligatorio proporcionar al servicio </w:t>
      </w:r>
      <w:r w:rsidR="000C0624">
        <w:t xml:space="preserve">de </w:t>
      </w:r>
      <w:r w:rsidR="00D0037C">
        <w:t xml:space="preserve">Firebase un </w:t>
      </w:r>
      <w:r w:rsidR="00A47A1D">
        <w:t>SHA-1 (Función criptográfica de hash</w:t>
      </w:r>
      <w:r w:rsidR="00950B55">
        <w:t xml:space="preserve"> para agregar seguridad y gestionar la integración de datos</w:t>
      </w:r>
      <w:r w:rsidR="00A47A1D">
        <w:t>)</w:t>
      </w:r>
      <w:r w:rsidR="0055064C">
        <w:t xml:space="preserve">. </w:t>
      </w:r>
      <w:r w:rsidR="00593173">
        <w:t xml:space="preserve">Para poder obtener este SHA-1 hay varias maneras de hacerlo, pero la más sencilla es </w:t>
      </w:r>
      <w:r w:rsidR="00782316">
        <w:t xml:space="preserve">ejecutando un proceso que el Gradle de Android Studio </w:t>
      </w:r>
      <w:r w:rsidR="000474B5">
        <w:t>proporciona</w:t>
      </w:r>
      <w:r w:rsidR="00782316">
        <w:t xml:space="preserve"> para generar el </w:t>
      </w:r>
      <w:r w:rsidR="000474B5">
        <w:t>SHA-1</w:t>
      </w:r>
      <w:r w:rsidR="00F1631B">
        <w:t>. Este proceso se encuentra en las herramientas Gradle</w:t>
      </w:r>
      <w:r w:rsidR="00E310B6">
        <w:t xml:space="preserve"> </w:t>
      </w:r>
      <w:r w:rsidR="00E310B6" w:rsidRPr="5A699AF4">
        <w:rPr>
          <w:rFonts w:ascii="Wingdings" w:eastAsia="Wingdings" w:hAnsi="Wingdings" w:cs="Wingdings"/>
        </w:rPr>
        <w:t>à</w:t>
      </w:r>
      <w:r w:rsidR="00E310B6">
        <w:t xml:space="preserve"> </w:t>
      </w:r>
      <w:r w:rsidR="005D79B4">
        <w:t>app</w:t>
      </w:r>
      <w:r w:rsidR="00E310B6">
        <w:t xml:space="preserve"> </w:t>
      </w:r>
      <w:r w:rsidR="00E310B6" w:rsidRPr="5A699AF4">
        <w:rPr>
          <w:rFonts w:ascii="Wingdings" w:eastAsia="Wingdings" w:hAnsi="Wingdings" w:cs="Wingdings"/>
        </w:rPr>
        <w:t>à</w:t>
      </w:r>
      <w:r w:rsidR="00E310B6">
        <w:t xml:space="preserve"> </w:t>
      </w:r>
      <w:r w:rsidR="005D79B4">
        <w:t>Tareas</w:t>
      </w:r>
      <w:r w:rsidR="002E0CBB">
        <w:t xml:space="preserve"> </w:t>
      </w:r>
      <w:r w:rsidR="002E0CBB" w:rsidRPr="5A699AF4">
        <w:rPr>
          <w:rFonts w:ascii="Wingdings" w:eastAsia="Wingdings" w:hAnsi="Wingdings" w:cs="Wingdings"/>
        </w:rPr>
        <w:t>à</w:t>
      </w:r>
      <w:r w:rsidR="002E0CBB">
        <w:t xml:space="preserve"> </w:t>
      </w:r>
      <w:r w:rsidR="005D79B4">
        <w:t xml:space="preserve">Android, en este path se encuentra el proceso </w:t>
      </w:r>
      <w:r w:rsidR="00ED2399" w:rsidRPr="5A699AF4">
        <w:rPr>
          <w:i/>
          <w:iCs/>
        </w:rPr>
        <w:t>signinReport</w:t>
      </w:r>
      <w:r w:rsidR="00ED2399">
        <w:t>, al ejecutar este proceso te muestra por consola el SHA-1 del proyecto</w:t>
      </w:r>
      <w:r w:rsidR="00F83356">
        <w:t xml:space="preserve"> el cual se debe proporcionar al servicio de Firebase para vincular el proyecto y funcionen correctamente </w:t>
      </w:r>
      <w:r w:rsidR="000474B5">
        <w:t xml:space="preserve">los </w:t>
      </w:r>
      <w:r w:rsidR="00F83356">
        <w:t>servicios de Google.</w:t>
      </w:r>
    </w:p>
    <w:p w14:paraId="0672DB5A" w14:textId="2F5D2FFA" w:rsidR="00F83356" w:rsidRPr="00CF1C58" w:rsidRDefault="00CF1C58" w:rsidP="006D2FA1">
      <w:r>
        <w:rPr>
          <w:b/>
          <w:bCs/>
        </w:rPr>
        <w:t xml:space="preserve">Retrofit 2: </w:t>
      </w:r>
      <w:r>
        <w:t xml:space="preserve">Anteriormente para generar las peticiones </w:t>
      </w:r>
      <w:r w:rsidR="00426FF7">
        <w:t xml:space="preserve">a la </w:t>
      </w:r>
      <w:r w:rsidR="00A462D8">
        <w:t>API</w:t>
      </w:r>
      <w:r w:rsidR="00426FF7">
        <w:t xml:space="preserve"> y recibir las respuestas, se utiliz</w:t>
      </w:r>
      <w:r w:rsidR="00D9258E">
        <w:t>aba</w:t>
      </w:r>
      <w:r w:rsidR="00426FF7">
        <w:t xml:space="preserve"> </w:t>
      </w:r>
      <w:r w:rsidR="000710B8">
        <w:t>la librería OkHttp</w:t>
      </w:r>
      <w:r w:rsidR="00820587">
        <w:t xml:space="preserve"> para entender c</w:t>
      </w:r>
      <w:r w:rsidR="005F3393">
        <w:t>ó</w:t>
      </w:r>
      <w:r w:rsidR="00820587">
        <w:t xml:space="preserve">mo funcionaba todo el proceso que esta </w:t>
      </w:r>
      <w:r w:rsidR="00CC094F">
        <w:t xml:space="preserve">Retrofit 2 </w:t>
      </w:r>
      <w:r w:rsidR="00820587">
        <w:t xml:space="preserve">facilita a la hora de </w:t>
      </w:r>
      <w:r w:rsidR="001325B9">
        <w:t>implementarla</w:t>
      </w:r>
      <w:r w:rsidR="000710B8">
        <w:t xml:space="preserve">, </w:t>
      </w:r>
      <w:r w:rsidR="00CC094F">
        <w:t xml:space="preserve">esta librería </w:t>
      </w:r>
      <w:r w:rsidR="000710B8">
        <w:t>agrega una capa de abstracción extra que simplifica</w:t>
      </w:r>
      <w:r w:rsidR="00FF6A69">
        <w:t xml:space="preserve"> la definición de las peticiones que queramos hacer. El problema reside en </w:t>
      </w:r>
      <w:r w:rsidR="0087235D">
        <w:t>el</w:t>
      </w:r>
      <w:r w:rsidR="006B3D54">
        <w:t xml:space="preserve"> contenido </w:t>
      </w:r>
      <w:r w:rsidR="0087235D">
        <w:t>ofrecido por la comunidad y la escasa documentació</w:t>
      </w:r>
      <w:r w:rsidR="00B84224">
        <w:t>n</w:t>
      </w:r>
      <w:r w:rsidR="0056260E">
        <w:t xml:space="preserve"> </w:t>
      </w:r>
      <w:r w:rsidR="00CC094F">
        <w:t xml:space="preserve">en la página web de Retrofit, </w:t>
      </w:r>
      <w:r w:rsidR="0056260E">
        <w:t xml:space="preserve">han generado un gran problema a la hora de implementar la </w:t>
      </w:r>
      <w:r w:rsidR="00056E04">
        <w:t xml:space="preserve">petición de la </w:t>
      </w:r>
      <w:r w:rsidR="0056260E">
        <w:t>generación del token de acceso que</w:t>
      </w:r>
      <w:r w:rsidR="004B5557">
        <w:t xml:space="preserve"> Blizzard </w:t>
      </w:r>
      <w:r w:rsidR="0013413E">
        <w:t>necesita</w:t>
      </w:r>
      <w:r w:rsidR="003F10CF">
        <w:t xml:space="preserve"> obligatoriamente para hacer uso de su API por temas de </w:t>
      </w:r>
      <w:r w:rsidR="00527CCB">
        <w:t>seguridad</w:t>
      </w:r>
      <w:r w:rsidR="00056E04">
        <w:t xml:space="preserve">. Al no haber </w:t>
      </w:r>
      <w:r w:rsidR="002A22D3">
        <w:t>muchos ejemplos o proyectos parecidos para poder aprender de ello</w:t>
      </w:r>
      <w:r w:rsidR="0064152D">
        <w:t xml:space="preserve">, se han hecho muchas pruebas para poder generar </w:t>
      </w:r>
      <w:r w:rsidR="0013413E">
        <w:t>el token y poder realizar las peticiones correctamente.</w:t>
      </w:r>
    </w:p>
    <w:p w14:paraId="585E50BC" w14:textId="1BD75136" w:rsidR="008F317E" w:rsidRDefault="0083270E" w:rsidP="5A699AF4">
      <w:r w:rsidRPr="5A699AF4">
        <w:rPr>
          <w:b/>
          <w:bCs/>
        </w:rPr>
        <w:t xml:space="preserve">Documentos JSON </w:t>
      </w:r>
      <w:r w:rsidR="76BABE1D" w:rsidRPr="5A699AF4">
        <w:rPr>
          <w:b/>
          <w:bCs/>
        </w:rPr>
        <w:t>extensos</w:t>
      </w:r>
      <w:r w:rsidRPr="5A699AF4">
        <w:rPr>
          <w:b/>
          <w:bCs/>
        </w:rPr>
        <w:t xml:space="preserve">: </w:t>
      </w:r>
      <w:r w:rsidR="000D3CE3">
        <w:t>Cuando</w:t>
      </w:r>
      <w:r w:rsidR="002B44C8">
        <w:t xml:space="preserve"> </w:t>
      </w:r>
      <w:r w:rsidR="00A40E5F">
        <w:t xml:space="preserve">se </w:t>
      </w:r>
      <w:r w:rsidR="002B44C8">
        <w:t>generaba una petición a la API de Blizzard de tipo SEARCH (quiere decir que devuelve todas las coincidencias que tenga con el valor pasado)</w:t>
      </w:r>
      <w:r w:rsidR="00893417">
        <w:t xml:space="preserve"> el documento JSON que devuelve el servidor </w:t>
      </w:r>
      <w:r w:rsidR="00A40E5F">
        <w:t xml:space="preserve">es muy </w:t>
      </w:r>
      <w:r w:rsidR="004F69EF">
        <w:t>amplio</w:t>
      </w:r>
      <w:r w:rsidR="00893417">
        <w:t>, por lo que</w:t>
      </w:r>
      <w:r w:rsidR="004907F8">
        <w:t xml:space="preserve"> se tuvo que replantear la recogida de datos para no sobrecargar el dispositivo con datos innecesarios que en un principio ni si quiera se iban a ver. </w:t>
      </w:r>
      <w:r w:rsidR="00173B14">
        <w:t xml:space="preserve">Además de esto, se quería desarrollar el generar una petición </w:t>
      </w:r>
      <w:r w:rsidR="00AB56A8">
        <w:t xml:space="preserve">para conseguir la imagen de la entidad por cada objeto que existiera en ese documento, y esto no era nada viable, ya que se podía llegar a </w:t>
      </w:r>
      <w:r w:rsidR="001641D7">
        <w:t xml:space="preserve">las </w:t>
      </w:r>
      <w:del w:id="754" w:author="MARRAHY ARENAS, SERGI" w:date="2024-05-16T11:54:00Z">
        <w:r w:rsidDel="001641D7">
          <w:delText xml:space="preserve">36000 </w:delText>
        </w:r>
      </w:del>
      <w:ins w:id="755" w:author="MARRAHY ARENAS, SERGI" w:date="2024-05-16T11:54:00Z">
        <w:r w:rsidR="008B3408">
          <w:t xml:space="preserve">100 </w:t>
        </w:r>
      </w:ins>
      <w:r w:rsidR="001641D7">
        <w:t xml:space="preserve">peticiones que limita Blizzard por </w:t>
      </w:r>
      <w:ins w:id="756" w:author="MARRAHY ARENAS, SERGI" w:date="2024-05-16T11:55:00Z">
        <w:r w:rsidR="00B57E90">
          <w:t>segundo</w:t>
        </w:r>
      </w:ins>
      <w:del w:id="757" w:author="MARRAHY ARENAS, SERGI" w:date="2024-05-16T11:54:00Z">
        <w:r w:rsidDel="001641D7">
          <w:delText xml:space="preserve">hora </w:delText>
        </w:r>
      </w:del>
      <w:del w:id="758" w:author="MARRAHY ARENAS, SERGI" w:date="2024-05-16T11:55:00Z">
        <w:r w:rsidDel="001641D7">
          <w:delText xml:space="preserve">en cuestión de </w:delText>
        </w:r>
        <w:r w:rsidDel="002173C6">
          <w:delText>minutos</w:delText>
        </w:r>
      </w:del>
      <w:r w:rsidR="002173C6">
        <w:t>. La solución a este problema fue simplemente no realizar las peticiones para conseguir las imágenes de las entidades</w:t>
      </w:r>
      <w:r w:rsidR="004011EA">
        <w:t xml:space="preserve"> hasta que el usuario no hiciese clic en un objeto, de esta manera </w:t>
      </w:r>
      <w:del w:id="759" w:author="MARRAHY ARENAS, SERGI" w:date="2024-05-19T20:01:00Z">
        <w:r w:rsidDel="004011EA">
          <w:delText xml:space="preserve">solo se </w:delText>
        </w:r>
        <w:r w:rsidDel="00CD0B74">
          <w:delText>realiza</w:delText>
        </w:r>
      </w:del>
      <w:ins w:id="760" w:author="MARRAHY ARENAS, SERGI" w:date="2024-05-19T20:01:00Z">
        <w:r w:rsidR="0060631B">
          <w:t xml:space="preserve">se realizan </w:t>
        </w:r>
        <w:r w:rsidR="00A316A7">
          <w:t>N peticiones dependiendo de la cantidad de ítems equipados que tenga el personaje hasta un máximo de 16</w:t>
        </w:r>
      </w:ins>
      <w:r w:rsidR="00CD0B74">
        <w:t xml:space="preserve"> </w:t>
      </w:r>
      <w:del w:id="761" w:author="MARRAHY ARENAS, SERGI" w:date="2024-05-19T20:01:00Z">
        <w:r w:rsidDel="00CD0B74">
          <w:delText xml:space="preserve">una petición </w:delText>
        </w:r>
      </w:del>
      <w:r w:rsidR="00CD0B74">
        <w:t xml:space="preserve">para conseguir el nombre </w:t>
      </w:r>
      <w:ins w:id="762" w:author="MARRAHY ARENAS, SERGI" w:date="2024-05-19T20:01:00Z">
        <w:r w:rsidR="009241A9">
          <w:t xml:space="preserve">e imágenes </w:t>
        </w:r>
      </w:ins>
      <w:r w:rsidR="00CD0B74">
        <w:t>de todos los objetos proporcionados</w:t>
      </w:r>
      <w:r w:rsidR="00313D05">
        <w:t xml:space="preserve">, entonces </w:t>
      </w:r>
      <w:r w:rsidR="00D14144">
        <w:t xml:space="preserve">cuando el usuario quiera ver un objeto en específico </w:t>
      </w:r>
      <w:r w:rsidR="008F317E">
        <w:t xml:space="preserve">se </w:t>
      </w:r>
      <w:r w:rsidR="00D14144">
        <w:t>generar</w:t>
      </w:r>
      <w:r w:rsidR="008F317E">
        <w:t>á</w:t>
      </w:r>
      <w:r w:rsidR="00D14144">
        <w:t xml:space="preserve"> </w:t>
      </w:r>
      <w:r w:rsidR="008F317E">
        <w:t>una</w:t>
      </w:r>
      <w:r w:rsidR="00D14144">
        <w:t xml:space="preserve"> petición </w:t>
      </w:r>
      <w:r w:rsidR="00A25344">
        <w:t>para mostrar la imagen de la entidad</w:t>
      </w:r>
      <w:r w:rsidR="008F317E">
        <w:t xml:space="preserve"> junto a su descripción</w:t>
      </w:r>
      <w:r w:rsidR="00A25344">
        <w:t xml:space="preserve">. </w:t>
      </w:r>
    </w:p>
    <w:p w14:paraId="74103F48" w14:textId="77777777" w:rsidR="00203966" w:rsidRDefault="00203966" w:rsidP="003F07C9">
      <w:pPr>
        <w:rPr>
          <w:b/>
          <w:bCs/>
        </w:rPr>
      </w:pPr>
    </w:p>
    <w:p w14:paraId="54488323" w14:textId="14149120" w:rsidR="00F435CA" w:rsidRPr="00517144" w:rsidRDefault="00FD30D5" w:rsidP="003F07C9">
      <w:pPr>
        <w:rPr>
          <w:rPrChange w:id="763" w:author="MARRAHY ARENAS, SERGI" w:date="2024-05-22T18:42:00Z" w16du:dateUtc="2024-05-22T16:42:00Z">
            <w:rPr>
              <w:b/>
              <w:bCs/>
            </w:rPr>
          </w:rPrChange>
        </w:rPr>
      </w:pPr>
      <w:r>
        <w:rPr>
          <w:b/>
          <w:bCs/>
        </w:rPr>
        <w:lastRenderedPageBreak/>
        <w:t>Atributos desconocidos</w:t>
      </w:r>
      <w:r w:rsidR="001539B4" w:rsidRPr="5A699AF4">
        <w:rPr>
          <w:b/>
          <w:bCs/>
        </w:rPr>
        <w:t xml:space="preserve">: </w:t>
      </w:r>
      <w:r w:rsidR="001544BB" w:rsidRPr="5A699AF4">
        <w:rPr>
          <w:rPrChange w:id="764" w:author="MARRAHY ARENAS, SERGI" w:date="2024-05-22T18:42:00Z">
            <w:rPr>
              <w:b/>
              <w:bCs/>
            </w:rPr>
          </w:rPrChange>
        </w:rPr>
        <w:t xml:space="preserve">Uno de los problemas que surgieron al desarrollar la </w:t>
      </w:r>
      <w:r w:rsidR="003046AD" w:rsidRPr="5A699AF4">
        <w:rPr>
          <w:rPrChange w:id="765" w:author="MARRAHY ARENAS, SERGI" w:date="2024-05-22T18:42:00Z">
            <w:rPr>
              <w:b/>
              <w:bCs/>
            </w:rPr>
          </w:rPrChange>
        </w:rPr>
        <w:t xml:space="preserve">pantalla del equipamiento de un personaje, fue el </w:t>
      </w:r>
      <w:r w:rsidR="00224AAB" w:rsidRPr="5A699AF4">
        <w:rPr>
          <w:rPrChange w:id="766" w:author="MARRAHY ARENAS, SERGI" w:date="2024-05-22T18:42:00Z">
            <w:rPr>
              <w:b/>
              <w:bCs/>
            </w:rPr>
          </w:rPrChange>
        </w:rPr>
        <w:t>relacionar el atributo</w:t>
      </w:r>
      <w:r w:rsidR="00EC188A" w:rsidRPr="5A699AF4">
        <w:rPr>
          <w:rPrChange w:id="767" w:author="MARRAHY ARENAS, SERGI" w:date="2024-05-22T18:42:00Z">
            <w:rPr>
              <w:b/>
              <w:bCs/>
            </w:rPr>
          </w:rPrChange>
        </w:rPr>
        <w:t xml:space="preserve"> principal del personaje</w:t>
      </w:r>
      <w:r w:rsidR="00224AAB" w:rsidRPr="5A699AF4">
        <w:rPr>
          <w:rPrChange w:id="768" w:author="MARRAHY ARENAS, SERGI" w:date="2024-05-22T18:42:00Z">
            <w:rPr>
              <w:b/>
              <w:bCs/>
            </w:rPr>
          </w:rPrChange>
        </w:rPr>
        <w:t xml:space="preserve"> </w:t>
      </w:r>
      <w:r w:rsidR="00FA72E3" w:rsidRPr="5A699AF4">
        <w:rPr>
          <w:rPrChange w:id="769" w:author="MARRAHY ARENAS, SERGI" w:date="2024-05-22T18:42:00Z">
            <w:rPr>
              <w:b/>
              <w:bCs/>
            </w:rPr>
          </w:rPrChange>
        </w:rPr>
        <w:t>con la clase y especialización</w:t>
      </w:r>
      <w:r w:rsidR="0024781D" w:rsidRPr="5A699AF4">
        <w:rPr>
          <w:rPrChange w:id="770" w:author="MARRAHY ARENAS, SERGI" w:date="2024-05-22T18:42:00Z">
            <w:rPr>
              <w:b/>
              <w:bCs/>
            </w:rPr>
          </w:rPrChange>
        </w:rPr>
        <w:t xml:space="preserve"> específica. Se hizo un Excel para tener claro que atributo </w:t>
      </w:r>
      <w:r w:rsidR="002C57EB">
        <w:t>era correspondiente con la Clase y Especialización Activa</w:t>
      </w:r>
      <w:r w:rsidR="001C4199" w:rsidRPr="5A699AF4">
        <w:rPr>
          <w:rPrChange w:id="771" w:author="MARRAHY ARENAS, SERGI" w:date="2024-05-22T18:42:00Z">
            <w:rPr>
              <w:b/>
              <w:bCs/>
            </w:rPr>
          </w:rPrChange>
        </w:rPr>
        <w:t xml:space="preserve">, </w:t>
      </w:r>
      <w:r w:rsidR="00F435CA">
        <w:t>la tabla siguiente muestra la Clase, Especialización, el Rol y el Atributo Primario en correspondencia:</w:t>
      </w:r>
    </w:p>
    <w:tbl>
      <w:tblPr>
        <w:tblW w:w="6750" w:type="dxa"/>
        <w:jc w:val="center"/>
        <w:tblCellMar>
          <w:left w:w="0" w:type="dxa"/>
          <w:right w:w="0" w:type="dxa"/>
        </w:tblCellMar>
        <w:tblLook w:val="04A0" w:firstRow="1" w:lastRow="0" w:firstColumn="1" w:lastColumn="0" w:noHBand="0" w:noVBand="1"/>
        <w:tblPrChange w:id="772" w:author="MARRAHY ARENAS, SERGI" w:date="2024-05-19T19:10:00Z" w16du:dateUtc="2024-05-19T17:10:00Z">
          <w:tblPr>
            <w:tblW w:w="0" w:type="dxa"/>
            <w:tblCellMar>
              <w:left w:w="0" w:type="dxa"/>
              <w:right w:w="0" w:type="dxa"/>
            </w:tblCellMar>
            <w:tblLook w:val="04A0" w:firstRow="1" w:lastRow="0" w:firstColumn="1" w:lastColumn="0" w:noHBand="0" w:noVBand="1"/>
          </w:tblPr>
        </w:tblPrChange>
      </w:tblPr>
      <w:tblGrid>
        <w:gridCol w:w="2135"/>
        <w:gridCol w:w="1991"/>
        <w:gridCol w:w="868"/>
        <w:gridCol w:w="1756"/>
        <w:tblGridChange w:id="773">
          <w:tblGrid>
            <w:gridCol w:w="360"/>
            <w:gridCol w:w="720"/>
            <w:gridCol w:w="360"/>
            <w:gridCol w:w="695"/>
            <w:gridCol w:w="385"/>
            <w:gridCol w:w="1606"/>
            <w:gridCol w:w="868"/>
            <w:gridCol w:w="1756"/>
          </w:tblGrid>
        </w:tblGridChange>
      </w:tblGrid>
      <w:tr w:rsidR="001C4199" w:rsidRPr="001C4199" w14:paraId="63442120" w14:textId="77777777" w:rsidTr="5A699AF4">
        <w:trPr>
          <w:trHeight w:val="315"/>
          <w:jc w:val="center"/>
          <w:trPrChange w:id="774"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B7B7B7"/>
            <w:tcMar>
              <w:top w:w="30" w:type="dxa"/>
              <w:left w:w="45" w:type="dxa"/>
              <w:bottom w:w="30" w:type="dxa"/>
              <w:right w:w="45" w:type="dxa"/>
            </w:tcMar>
            <w:vAlign w:val="bottom"/>
            <w:hideMark/>
            <w:tcPrChange w:id="775"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B7B7B7"/>
                <w:tcMar>
                  <w:top w:w="30" w:type="dxa"/>
                  <w:left w:w="45" w:type="dxa"/>
                  <w:bottom w:w="30" w:type="dxa"/>
                  <w:right w:w="45" w:type="dxa"/>
                </w:tcMar>
                <w:vAlign w:val="bottom"/>
                <w:hideMark/>
              </w:tcPr>
            </w:tcPrChange>
          </w:tcPr>
          <w:p w14:paraId="7E46A17A" w14:textId="77777777" w:rsidR="001C4199" w:rsidRPr="001C4199" w:rsidRDefault="001C4199" w:rsidP="001C4199">
            <w:pPr>
              <w:spacing w:after="0" w:line="240" w:lineRule="auto"/>
              <w:jc w:val="center"/>
              <w:rPr>
                <w:rFonts w:eastAsia="Times New Roman" w:cs="Arial"/>
                <w:b/>
                <w:bCs/>
                <w:kern w:val="0"/>
                <w:sz w:val="20"/>
                <w:szCs w:val="20"/>
                <w:lang w:eastAsia="es-ES"/>
                <w14:ligatures w14:val="none"/>
              </w:rPr>
            </w:pPr>
            <w:r w:rsidRPr="001C4199">
              <w:rPr>
                <w:rFonts w:eastAsia="Times New Roman" w:cs="Arial"/>
                <w:b/>
                <w:bCs/>
                <w:kern w:val="0"/>
                <w:sz w:val="20"/>
                <w:szCs w:val="20"/>
                <w:lang w:eastAsia="es-ES"/>
                <w14:ligatures w14:val="none"/>
              </w:rPr>
              <w:t>Clase</w:t>
            </w:r>
          </w:p>
        </w:tc>
        <w:tc>
          <w:tcPr>
            <w:tcW w:w="1991" w:type="dxa"/>
            <w:tcBorders>
              <w:top w:val="single" w:sz="6" w:space="0" w:color="CCCCCC"/>
              <w:left w:val="single" w:sz="6" w:space="0" w:color="CCCCCC"/>
              <w:bottom w:val="single" w:sz="6" w:space="0" w:color="CCCCCC"/>
              <w:right w:val="single" w:sz="6" w:space="0" w:color="CCCCCC"/>
            </w:tcBorders>
            <w:shd w:val="clear" w:color="auto" w:fill="B7B7B7"/>
            <w:tcMar>
              <w:top w:w="30" w:type="dxa"/>
              <w:left w:w="45" w:type="dxa"/>
              <w:bottom w:w="30" w:type="dxa"/>
              <w:right w:w="45" w:type="dxa"/>
            </w:tcMar>
            <w:vAlign w:val="bottom"/>
            <w:hideMark/>
            <w:tcPrChange w:id="776"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B7B7B7"/>
                <w:tcMar>
                  <w:top w:w="30" w:type="dxa"/>
                  <w:left w:w="45" w:type="dxa"/>
                  <w:bottom w:w="30" w:type="dxa"/>
                  <w:right w:w="45" w:type="dxa"/>
                </w:tcMar>
                <w:vAlign w:val="bottom"/>
                <w:hideMark/>
              </w:tcPr>
            </w:tcPrChange>
          </w:tcPr>
          <w:p w14:paraId="76ADB3D6" w14:textId="77777777" w:rsidR="001C4199" w:rsidRPr="001C4199" w:rsidRDefault="001C4199" w:rsidP="001C4199">
            <w:pPr>
              <w:spacing w:after="0" w:line="240" w:lineRule="auto"/>
              <w:jc w:val="center"/>
              <w:rPr>
                <w:rFonts w:eastAsia="Times New Roman" w:cs="Arial"/>
                <w:b/>
                <w:bCs/>
                <w:kern w:val="0"/>
                <w:sz w:val="20"/>
                <w:szCs w:val="20"/>
                <w:lang w:eastAsia="es-ES"/>
                <w14:ligatures w14:val="none"/>
              </w:rPr>
            </w:pPr>
            <w:r w:rsidRPr="001C4199">
              <w:rPr>
                <w:rFonts w:eastAsia="Times New Roman" w:cs="Arial"/>
                <w:b/>
                <w:bCs/>
                <w:kern w:val="0"/>
                <w:sz w:val="20"/>
                <w:szCs w:val="20"/>
                <w:lang w:eastAsia="es-ES"/>
                <w14:ligatures w14:val="none"/>
              </w:rPr>
              <w:t>Especialización</w:t>
            </w:r>
          </w:p>
        </w:tc>
        <w:tc>
          <w:tcPr>
            <w:tcW w:w="868" w:type="dxa"/>
            <w:tcBorders>
              <w:top w:val="single" w:sz="6" w:space="0" w:color="CCCCCC"/>
              <w:left w:val="single" w:sz="6" w:space="0" w:color="CCCCCC"/>
              <w:bottom w:val="single" w:sz="6" w:space="0" w:color="CCCCCC"/>
              <w:right w:val="single" w:sz="6" w:space="0" w:color="CCCCCC"/>
            </w:tcBorders>
            <w:shd w:val="clear" w:color="auto" w:fill="B7B7B7"/>
            <w:tcMar>
              <w:top w:w="30" w:type="dxa"/>
              <w:left w:w="45" w:type="dxa"/>
              <w:bottom w:w="30" w:type="dxa"/>
              <w:right w:w="45" w:type="dxa"/>
            </w:tcMar>
            <w:vAlign w:val="bottom"/>
            <w:hideMark/>
            <w:tcPrChange w:id="777"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B7B7B7"/>
                <w:tcMar>
                  <w:top w:w="30" w:type="dxa"/>
                  <w:left w:w="45" w:type="dxa"/>
                  <w:bottom w:w="30" w:type="dxa"/>
                  <w:right w:w="45" w:type="dxa"/>
                </w:tcMar>
                <w:vAlign w:val="bottom"/>
                <w:hideMark/>
              </w:tcPr>
            </w:tcPrChange>
          </w:tcPr>
          <w:p w14:paraId="00D915F4" w14:textId="77777777" w:rsidR="001C4199" w:rsidRPr="001C4199" w:rsidRDefault="001C4199" w:rsidP="001C4199">
            <w:pPr>
              <w:spacing w:after="0" w:line="240" w:lineRule="auto"/>
              <w:jc w:val="center"/>
              <w:rPr>
                <w:rFonts w:eastAsia="Times New Roman" w:cs="Arial"/>
                <w:b/>
                <w:bCs/>
                <w:kern w:val="0"/>
                <w:sz w:val="20"/>
                <w:szCs w:val="20"/>
                <w:lang w:eastAsia="es-ES"/>
                <w14:ligatures w14:val="none"/>
              </w:rPr>
            </w:pPr>
            <w:r w:rsidRPr="001C4199">
              <w:rPr>
                <w:rFonts w:eastAsia="Times New Roman" w:cs="Arial"/>
                <w:b/>
                <w:bCs/>
                <w:kern w:val="0"/>
                <w:sz w:val="20"/>
                <w:szCs w:val="20"/>
                <w:lang w:eastAsia="es-ES"/>
                <w14:ligatures w14:val="none"/>
              </w:rPr>
              <w:t>Rol</w:t>
            </w:r>
          </w:p>
        </w:tc>
        <w:tc>
          <w:tcPr>
            <w:tcW w:w="1756" w:type="dxa"/>
            <w:tcBorders>
              <w:top w:val="single" w:sz="6" w:space="0" w:color="CCCCCC"/>
              <w:left w:val="single" w:sz="6" w:space="0" w:color="CCCCCC"/>
              <w:bottom w:val="single" w:sz="6" w:space="0" w:color="CCCCCC"/>
              <w:right w:val="single" w:sz="6" w:space="0" w:color="CCCCCC"/>
            </w:tcBorders>
            <w:shd w:val="clear" w:color="auto" w:fill="B7B7B7"/>
            <w:tcMar>
              <w:top w:w="30" w:type="dxa"/>
              <w:left w:w="45" w:type="dxa"/>
              <w:bottom w:w="30" w:type="dxa"/>
              <w:right w:w="45" w:type="dxa"/>
            </w:tcMar>
            <w:vAlign w:val="bottom"/>
            <w:hideMark/>
            <w:tcPrChange w:id="778"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shd w:val="clear" w:color="auto" w:fill="B7B7B7"/>
                <w:tcMar>
                  <w:top w:w="30" w:type="dxa"/>
                  <w:left w:w="45" w:type="dxa"/>
                  <w:bottom w:w="30" w:type="dxa"/>
                  <w:right w:w="45" w:type="dxa"/>
                </w:tcMar>
                <w:vAlign w:val="bottom"/>
                <w:hideMark/>
              </w:tcPr>
            </w:tcPrChange>
          </w:tcPr>
          <w:p w14:paraId="232BD2D6" w14:textId="77777777" w:rsidR="001C4199" w:rsidRPr="001C4199" w:rsidRDefault="001C4199" w:rsidP="001C4199">
            <w:pPr>
              <w:spacing w:after="0" w:line="240" w:lineRule="auto"/>
              <w:jc w:val="center"/>
              <w:rPr>
                <w:rFonts w:eastAsia="Times New Roman" w:cs="Arial"/>
                <w:b/>
                <w:bCs/>
                <w:kern w:val="0"/>
                <w:sz w:val="20"/>
                <w:szCs w:val="20"/>
                <w:lang w:eastAsia="es-ES"/>
                <w14:ligatures w14:val="none"/>
              </w:rPr>
            </w:pPr>
            <w:r w:rsidRPr="001C4199">
              <w:rPr>
                <w:rFonts w:eastAsia="Times New Roman" w:cs="Arial"/>
                <w:b/>
                <w:bCs/>
                <w:kern w:val="0"/>
                <w:sz w:val="20"/>
                <w:szCs w:val="20"/>
                <w:lang w:eastAsia="es-ES"/>
                <w14:ligatures w14:val="none"/>
              </w:rPr>
              <w:t>Atributo Primario</w:t>
            </w:r>
          </w:p>
        </w:tc>
      </w:tr>
      <w:tr w:rsidR="001C4199" w:rsidRPr="001C4199" w14:paraId="212DCD9A" w14:textId="77777777" w:rsidTr="5A699AF4">
        <w:trPr>
          <w:trHeight w:val="315"/>
          <w:jc w:val="center"/>
          <w:trPrChange w:id="779"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E06666"/>
            <w:tcMar>
              <w:top w:w="30" w:type="dxa"/>
              <w:left w:w="45" w:type="dxa"/>
              <w:bottom w:w="30" w:type="dxa"/>
              <w:right w:w="45" w:type="dxa"/>
            </w:tcMar>
            <w:vAlign w:val="bottom"/>
            <w:hideMark/>
            <w:tcPrChange w:id="780"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E06666"/>
                <w:tcMar>
                  <w:top w:w="30" w:type="dxa"/>
                  <w:left w:w="45" w:type="dxa"/>
                  <w:bottom w:w="30" w:type="dxa"/>
                  <w:right w:w="45" w:type="dxa"/>
                </w:tcMar>
                <w:vAlign w:val="bottom"/>
                <w:hideMark/>
              </w:tcPr>
            </w:tcPrChange>
          </w:tcPr>
          <w:p w14:paraId="47B7B59C" w14:textId="1A2D8A1B" w:rsidR="001C4199" w:rsidRPr="001C4199" w:rsidRDefault="61BC3108"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Caballero de la muerte</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781"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6DBEEFE5" w14:textId="2C897AF5" w:rsidR="001C4199" w:rsidRPr="001C4199" w:rsidRDefault="61BC3108"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Sangre</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782"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5106164E" w14:textId="77777777" w:rsidR="001C4199" w:rsidRPr="001C4199" w:rsidRDefault="001C4199" w:rsidP="001C4199">
            <w:pPr>
              <w:spacing w:after="0" w:line="240" w:lineRule="auto"/>
              <w:jc w:val="left"/>
              <w:rPr>
                <w:rFonts w:eastAsia="Times New Roman" w:cs="Arial"/>
                <w:color w:val="2C481F"/>
                <w:kern w:val="0"/>
                <w:sz w:val="20"/>
                <w:szCs w:val="20"/>
                <w:lang w:eastAsia="es-ES"/>
                <w14:ligatures w14:val="none"/>
              </w:rPr>
            </w:pPr>
            <w:r w:rsidRPr="001C4199">
              <w:rPr>
                <w:rFonts w:eastAsia="Times New Roman" w:cs="Arial"/>
                <w:color w:val="2C481F"/>
                <w:kern w:val="0"/>
                <w:sz w:val="20"/>
                <w:szCs w:val="20"/>
                <w:lang w:eastAsia="es-ES"/>
                <w14:ligatures w14:val="none"/>
              </w:rPr>
              <w:t>Tanque</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783"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7192A0C0" w14:textId="77777777" w:rsidR="001C4199" w:rsidRPr="001C4199" w:rsidRDefault="001C4199" w:rsidP="001C4199">
            <w:pPr>
              <w:spacing w:after="0" w:line="240" w:lineRule="auto"/>
              <w:jc w:val="left"/>
              <w:rPr>
                <w:rFonts w:eastAsia="Times New Roman" w:cs="Arial"/>
                <w:color w:val="383A3C"/>
                <w:kern w:val="0"/>
                <w:sz w:val="20"/>
                <w:szCs w:val="20"/>
                <w:lang w:eastAsia="es-ES"/>
                <w14:ligatures w14:val="none"/>
              </w:rPr>
            </w:pPr>
            <w:r w:rsidRPr="001C4199">
              <w:rPr>
                <w:rFonts w:eastAsia="Times New Roman" w:cs="Arial"/>
                <w:color w:val="383A3C"/>
                <w:kern w:val="0"/>
                <w:sz w:val="20"/>
                <w:szCs w:val="20"/>
                <w:lang w:eastAsia="es-ES"/>
                <w14:ligatures w14:val="none"/>
              </w:rPr>
              <w:t>Fuerza</w:t>
            </w:r>
          </w:p>
        </w:tc>
      </w:tr>
      <w:tr w:rsidR="001C4199" w:rsidRPr="001C4199" w14:paraId="098C99FA" w14:textId="77777777" w:rsidTr="5A699AF4">
        <w:trPr>
          <w:trHeight w:val="315"/>
          <w:jc w:val="center"/>
          <w:trPrChange w:id="784"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E06666"/>
            <w:tcMar>
              <w:top w:w="30" w:type="dxa"/>
              <w:left w:w="45" w:type="dxa"/>
              <w:bottom w:w="30" w:type="dxa"/>
              <w:right w:w="45" w:type="dxa"/>
            </w:tcMar>
            <w:vAlign w:val="bottom"/>
            <w:hideMark/>
            <w:tcPrChange w:id="785"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E06666"/>
                <w:tcMar>
                  <w:top w:w="30" w:type="dxa"/>
                  <w:left w:w="45" w:type="dxa"/>
                  <w:bottom w:w="30" w:type="dxa"/>
                  <w:right w:w="45" w:type="dxa"/>
                </w:tcMar>
                <w:vAlign w:val="bottom"/>
                <w:hideMark/>
              </w:tcPr>
            </w:tcPrChange>
          </w:tcPr>
          <w:p w14:paraId="75355D7E" w14:textId="65B59355" w:rsidR="001C4199" w:rsidRPr="001C4199" w:rsidRDefault="61BC3108"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Caballero de la muerte</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786"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1B508EBB" w14:textId="4B15BC40" w:rsidR="001C4199" w:rsidRPr="001C4199" w:rsidRDefault="61BC3108"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Escarcha</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787"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7C805B65" w14:textId="77777777" w:rsidR="001C4199" w:rsidRPr="001C4199" w:rsidRDefault="001C4199" w:rsidP="001C4199">
            <w:pPr>
              <w:spacing w:after="0" w:line="240" w:lineRule="auto"/>
              <w:jc w:val="left"/>
              <w:rPr>
                <w:rFonts w:eastAsia="Times New Roman" w:cs="Arial"/>
                <w:color w:val="2A3243"/>
                <w:kern w:val="0"/>
                <w:sz w:val="20"/>
                <w:szCs w:val="20"/>
                <w:lang w:eastAsia="es-ES"/>
                <w14:ligatures w14:val="none"/>
              </w:rPr>
            </w:pPr>
            <w:r w:rsidRPr="001C4199">
              <w:rPr>
                <w:rFonts w:eastAsia="Times New Roman" w:cs="Arial"/>
                <w:color w:val="2A3243"/>
                <w:kern w:val="0"/>
                <w:sz w:val="20"/>
                <w:szCs w:val="20"/>
                <w:lang w:eastAsia="es-ES"/>
                <w14:ligatures w14:val="none"/>
              </w:rPr>
              <w:t>DPS</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788"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633F2C1F" w14:textId="77777777" w:rsidR="001C4199" w:rsidRPr="001C4199" w:rsidRDefault="001C4199" w:rsidP="001C4199">
            <w:pPr>
              <w:spacing w:after="0" w:line="240" w:lineRule="auto"/>
              <w:jc w:val="left"/>
              <w:rPr>
                <w:rFonts w:eastAsia="Times New Roman" w:cs="Arial"/>
                <w:color w:val="383A3C"/>
                <w:kern w:val="0"/>
                <w:sz w:val="20"/>
                <w:szCs w:val="20"/>
                <w:lang w:eastAsia="es-ES"/>
                <w14:ligatures w14:val="none"/>
              </w:rPr>
            </w:pPr>
            <w:r w:rsidRPr="001C4199">
              <w:rPr>
                <w:rFonts w:eastAsia="Times New Roman" w:cs="Arial"/>
                <w:color w:val="383A3C"/>
                <w:kern w:val="0"/>
                <w:sz w:val="20"/>
                <w:szCs w:val="20"/>
                <w:lang w:eastAsia="es-ES"/>
                <w14:ligatures w14:val="none"/>
              </w:rPr>
              <w:t>Fuerza</w:t>
            </w:r>
          </w:p>
        </w:tc>
      </w:tr>
      <w:tr w:rsidR="001C4199" w:rsidRPr="001C4199" w14:paraId="17571B6C" w14:textId="77777777" w:rsidTr="5A699AF4">
        <w:trPr>
          <w:trHeight w:val="315"/>
          <w:jc w:val="center"/>
          <w:trPrChange w:id="789"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E06666"/>
            <w:tcMar>
              <w:top w:w="30" w:type="dxa"/>
              <w:left w:w="45" w:type="dxa"/>
              <w:bottom w:w="30" w:type="dxa"/>
              <w:right w:w="45" w:type="dxa"/>
            </w:tcMar>
            <w:vAlign w:val="bottom"/>
            <w:hideMark/>
            <w:tcPrChange w:id="790"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E06666"/>
                <w:tcMar>
                  <w:top w:w="30" w:type="dxa"/>
                  <w:left w:w="45" w:type="dxa"/>
                  <w:bottom w:w="30" w:type="dxa"/>
                  <w:right w:w="45" w:type="dxa"/>
                </w:tcMar>
                <w:vAlign w:val="bottom"/>
                <w:hideMark/>
              </w:tcPr>
            </w:tcPrChange>
          </w:tcPr>
          <w:p w14:paraId="71FBB0D5" w14:textId="29A2D3D2" w:rsidR="001C4199" w:rsidRPr="001C4199" w:rsidRDefault="61BC3108"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Caballero de la muerte</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791"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5FBBD13D" w14:textId="0820A367" w:rsidR="001C4199" w:rsidRPr="001C4199" w:rsidRDefault="7BD814B2"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Profano</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792"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435706B9" w14:textId="77777777" w:rsidR="001C4199" w:rsidRPr="001C4199" w:rsidRDefault="001C4199" w:rsidP="001C4199">
            <w:pPr>
              <w:spacing w:after="0" w:line="240" w:lineRule="auto"/>
              <w:jc w:val="left"/>
              <w:rPr>
                <w:rFonts w:eastAsia="Times New Roman" w:cs="Arial"/>
                <w:color w:val="2A3243"/>
                <w:kern w:val="0"/>
                <w:sz w:val="20"/>
                <w:szCs w:val="20"/>
                <w:lang w:eastAsia="es-ES"/>
                <w14:ligatures w14:val="none"/>
              </w:rPr>
            </w:pPr>
            <w:r w:rsidRPr="001C4199">
              <w:rPr>
                <w:rFonts w:eastAsia="Times New Roman" w:cs="Arial"/>
                <w:color w:val="2A3243"/>
                <w:kern w:val="0"/>
                <w:sz w:val="20"/>
                <w:szCs w:val="20"/>
                <w:lang w:eastAsia="es-ES"/>
                <w14:ligatures w14:val="none"/>
              </w:rPr>
              <w:t>DPS</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793"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7CA9C0D1" w14:textId="77777777" w:rsidR="001C4199" w:rsidRPr="001C4199" w:rsidRDefault="001C4199" w:rsidP="001C4199">
            <w:pPr>
              <w:spacing w:after="0" w:line="240" w:lineRule="auto"/>
              <w:jc w:val="left"/>
              <w:rPr>
                <w:rFonts w:eastAsia="Times New Roman" w:cs="Arial"/>
                <w:color w:val="383A3C"/>
                <w:kern w:val="0"/>
                <w:sz w:val="20"/>
                <w:szCs w:val="20"/>
                <w:lang w:eastAsia="es-ES"/>
                <w14:ligatures w14:val="none"/>
              </w:rPr>
            </w:pPr>
            <w:r w:rsidRPr="001C4199">
              <w:rPr>
                <w:rFonts w:eastAsia="Times New Roman" w:cs="Arial"/>
                <w:color w:val="383A3C"/>
                <w:kern w:val="0"/>
                <w:sz w:val="20"/>
                <w:szCs w:val="20"/>
                <w:lang w:eastAsia="es-ES"/>
                <w14:ligatures w14:val="none"/>
              </w:rPr>
              <w:t>Fuerza</w:t>
            </w:r>
          </w:p>
        </w:tc>
      </w:tr>
      <w:tr w:rsidR="001C4199" w:rsidRPr="001C4199" w14:paraId="35DF3953" w14:textId="77777777" w:rsidTr="5A699AF4">
        <w:trPr>
          <w:trHeight w:val="315"/>
          <w:jc w:val="center"/>
          <w:trPrChange w:id="794"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D5A6BD"/>
            <w:tcMar>
              <w:top w:w="30" w:type="dxa"/>
              <w:left w:w="45" w:type="dxa"/>
              <w:bottom w:w="30" w:type="dxa"/>
              <w:right w:w="45" w:type="dxa"/>
            </w:tcMar>
            <w:vAlign w:val="bottom"/>
            <w:hideMark/>
            <w:tcPrChange w:id="795"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D5A6BD"/>
                <w:tcMar>
                  <w:top w:w="30" w:type="dxa"/>
                  <w:left w:w="45" w:type="dxa"/>
                  <w:bottom w:w="30" w:type="dxa"/>
                  <w:right w:w="45" w:type="dxa"/>
                </w:tcMar>
                <w:vAlign w:val="bottom"/>
                <w:hideMark/>
              </w:tcPr>
            </w:tcPrChange>
          </w:tcPr>
          <w:p w14:paraId="03C3BDB4" w14:textId="12C4DA13" w:rsidR="001C4199" w:rsidRPr="001C4199" w:rsidRDefault="44455271"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Paladín</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796"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0751501A" w14:textId="64B5E1C9" w:rsidR="001C4199" w:rsidRPr="001C4199" w:rsidRDefault="7BD814B2"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Protección</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797"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557AA147" w14:textId="77777777" w:rsidR="001C4199" w:rsidRPr="001C4199" w:rsidRDefault="001C4199" w:rsidP="001C4199">
            <w:pPr>
              <w:spacing w:after="0" w:line="240" w:lineRule="auto"/>
              <w:jc w:val="left"/>
              <w:rPr>
                <w:rFonts w:eastAsia="Times New Roman" w:cs="Arial"/>
                <w:color w:val="2C481F"/>
                <w:kern w:val="0"/>
                <w:sz w:val="20"/>
                <w:szCs w:val="20"/>
                <w:lang w:eastAsia="es-ES"/>
                <w14:ligatures w14:val="none"/>
              </w:rPr>
            </w:pPr>
            <w:r w:rsidRPr="001C4199">
              <w:rPr>
                <w:rFonts w:eastAsia="Times New Roman" w:cs="Arial"/>
                <w:color w:val="2C481F"/>
                <w:kern w:val="0"/>
                <w:sz w:val="20"/>
                <w:szCs w:val="20"/>
                <w:lang w:eastAsia="es-ES"/>
                <w14:ligatures w14:val="none"/>
              </w:rPr>
              <w:t>Tanque</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798"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5C8A0499" w14:textId="77777777" w:rsidR="001C4199" w:rsidRPr="001C4199" w:rsidRDefault="001C4199" w:rsidP="001C4199">
            <w:pPr>
              <w:spacing w:after="0" w:line="240" w:lineRule="auto"/>
              <w:jc w:val="left"/>
              <w:rPr>
                <w:rFonts w:eastAsia="Times New Roman" w:cs="Arial"/>
                <w:color w:val="383A3C"/>
                <w:kern w:val="0"/>
                <w:sz w:val="20"/>
                <w:szCs w:val="20"/>
                <w:lang w:eastAsia="es-ES"/>
                <w14:ligatures w14:val="none"/>
              </w:rPr>
            </w:pPr>
            <w:r w:rsidRPr="001C4199">
              <w:rPr>
                <w:rFonts w:eastAsia="Times New Roman" w:cs="Arial"/>
                <w:color w:val="383A3C"/>
                <w:kern w:val="0"/>
                <w:sz w:val="20"/>
                <w:szCs w:val="20"/>
                <w:lang w:eastAsia="es-ES"/>
                <w14:ligatures w14:val="none"/>
              </w:rPr>
              <w:t>Fuerza</w:t>
            </w:r>
          </w:p>
        </w:tc>
      </w:tr>
      <w:tr w:rsidR="001C4199" w:rsidRPr="001C4199" w14:paraId="10E1F6B0" w14:textId="77777777" w:rsidTr="5A699AF4">
        <w:trPr>
          <w:trHeight w:val="315"/>
          <w:jc w:val="center"/>
          <w:trPrChange w:id="799"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D5A6BD"/>
            <w:tcMar>
              <w:top w:w="30" w:type="dxa"/>
              <w:left w:w="45" w:type="dxa"/>
              <w:bottom w:w="30" w:type="dxa"/>
              <w:right w:w="45" w:type="dxa"/>
            </w:tcMar>
            <w:vAlign w:val="bottom"/>
            <w:hideMark/>
            <w:tcPrChange w:id="800"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D5A6BD"/>
                <w:tcMar>
                  <w:top w:w="30" w:type="dxa"/>
                  <w:left w:w="45" w:type="dxa"/>
                  <w:bottom w:w="30" w:type="dxa"/>
                  <w:right w:w="45" w:type="dxa"/>
                </w:tcMar>
                <w:vAlign w:val="bottom"/>
                <w:hideMark/>
              </w:tcPr>
            </w:tcPrChange>
          </w:tcPr>
          <w:p w14:paraId="4FA6F387" w14:textId="1A344D2C" w:rsidR="001C4199" w:rsidRPr="001C4199" w:rsidRDefault="44455271"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Paladín</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01"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52D95BBB" w14:textId="14AAE06E" w:rsidR="001C4199" w:rsidRPr="001C4199" w:rsidRDefault="5084827F"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Represalia</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02"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77A0FF07" w14:textId="77777777" w:rsidR="001C4199" w:rsidRPr="001C4199" w:rsidRDefault="001C4199" w:rsidP="001C4199">
            <w:pPr>
              <w:spacing w:after="0" w:line="240" w:lineRule="auto"/>
              <w:jc w:val="left"/>
              <w:rPr>
                <w:rFonts w:eastAsia="Times New Roman" w:cs="Arial"/>
                <w:color w:val="2A3243"/>
                <w:kern w:val="0"/>
                <w:sz w:val="20"/>
                <w:szCs w:val="20"/>
                <w:lang w:eastAsia="es-ES"/>
                <w14:ligatures w14:val="none"/>
              </w:rPr>
            </w:pPr>
            <w:r w:rsidRPr="001C4199">
              <w:rPr>
                <w:rFonts w:eastAsia="Times New Roman" w:cs="Arial"/>
                <w:color w:val="2A3243"/>
                <w:kern w:val="0"/>
                <w:sz w:val="20"/>
                <w:szCs w:val="20"/>
                <w:lang w:eastAsia="es-ES"/>
                <w14:ligatures w14:val="none"/>
              </w:rPr>
              <w:t>DPS</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03"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7664B789" w14:textId="77777777" w:rsidR="001C4199" w:rsidRPr="001C4199" w:rsidRDefault="001C4199" w:rsidP="001C4199">
            <w:pPr>
              <w:spacing w:after="0" w:line="240" w:lineRule="auto"/>
              <w:jc w:val="left"/>
              <w:rPr>
                <w:rFonts w:eastAsia="Times New Roman" w:cs="Arial"/>
                <w:color w:val="383A3C"/>
                <w:kern w:val="0"/>
                <w:sz w:val="20"/>
                <w:szCs w:val="20"/>
                <w:lang w:eastAsia="es-ES"/>
                <w14:ligatures w14:val="none"/>
              </w:rPr>
            </w:pPr>
            <w:r w:rsidRPr="001C4199">
              <w:rPr>
                <w:rFonts w:eastAsia="Times New Roman" w:cs="Arial"/>
                <w:color w:val="383A3C"/>
                <w:kern w:val="0"/>
                <w:sz w:val="20"/>
                <w:szCs w:val="20"/>
                <w:lang w:eastAsia="es-ES"/>
                <w14:ligatures w14:val="none"/>
              </w:rPr>
              <w:t>Fuerza</w:t>
            </w:r>
          </w:p>
        </w:tc>
      </w:tr>
      <w:tr w:rsidR="001C4199" w:rsidRPr="001C4199" w14:paraId="5C238C3C" w14:textId="77777777" w:rsidTr="5A699AF4">
        <w:trPr>
          <w:trHeight w:val="315"/>
          <w:jc w:val="center"/>
          <w:trPrChange w:id="804"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B45F06"/>
            <w:tcMar>
              <w:top w:w="30" w:type="dxa"/>
              <w:left w:w="45" w:type="dxa"/>
              <w:bottom w:w="30" w:type="dxa"/>
              <w:right w:w="45" w:type="dxa"/>
            </w:tcMar>
            <w:vAlign w:val="bottom"/>
            <w:hideMark/>
            <w:tcPrChange w:id="805"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B45F06"/>
                <w:tcMar>
                  <w:top w:w="30" w:type="dxa"/>
                  <w:left w:w="45" w:type="dxa"/>
                  <w:bottom w:w="30" w:type="dxa"/>
                  <w:right w:w="45" w:type="dxa"/>
                </w:tcMar>
                <w:vAlign w:val="bottom"/>
                <w:hideMark/>
              </w:tcPr>
            </w:tcPrChange>
          </w:tcPr>
          <w:p w14:paraId="47C1716A" w14:textId="10F9F7F0" w:rsidR="001C4199" w:rsidRPr="001C4199" w:rsidRDefault="44455271"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Guerrero</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06"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6328C12E" w14:textId="718B0391" w:rsidR="001C4199" w:rsidRPr="001C4199" w:rsidRDefault="5084827F"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Armas</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07"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2D87DB1A" w14:textId="77777777" w:rsidR="001C4199" w:rsidRPr="001C4199" w:rsidRDefault="001C4199" w:rsidP="001C4199">
            <w:pPr>
              <w:spacing w:after="0" w:line="240" w:lineRule="auto"/>
              <w:jc w:val="left"/>
              <w:rPr>
                <w:rFonts w:eastAsia="Times New Roman" w:cs="Arial"/>
                <w:color w:val="2A3243"/>
                <w:kern w:val="0"/>
                <w:sz w:val="20"/>
                <w:szCs w:val="20"/>
                <w:lang w:eastAsia="es-ES"/>
                <w14:ligatures w14:val="none"/>
              </w:rPr>
            </w:pPr>
            <w:r w:rsidRPr="001C4199">
              <w:rPr>
                <w:rFonts w:eastAsia="Times New Roman" w:cs="Arial"/>
                <w:color w:val="2A3243"/>
                <w:kern w:val="0"/>
                <w:sz w:val="20"/>
                <w:szCs w:val="20"/>
                <w:lang w:eastAsia="es-ES"/>
                <w14:ligatures w14:val="none"/>
              </w:rPr>
              <w:t>DPS</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08"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4FED42AB" w14:textId="77777777" w:rsidR="001C4199" w:rsidRPr="001C4199" w:rsidRDefault="001C4199" w:rsidP="001C4199">
            <w:pPr>
              <w:spacing w:after="0" w:line="240" w:lineRule="auto"/>
              <w:jc w:val="left"/>
              <w:rPr>
                <w:rFonts w:eastAsia="Times New Roman" w:cs="Arial"/>
                <w:color w:val="383A3C"/>
                <w:kern w:val="0"/>
                <w:sz w:val="20"/>
                <w:szCs w:val="20"/>
                <w:lang w:eastAsia="es-ES"/>
                <w14:ligatures w14:val="none"/>
              </w:rPr>
            </w:pPr>
            <w:r w:rsidRPr="001C4199">
              <w:rPr>
                <w:rFonts w:eastAsia="Times New Roman" w:cs="Arial"/>
                <w:color w:val="383A3C"/>
                <w:kern w:val="0"/>
                <w:sz w:val="20"/>
                <w:szCs w:val="20"/>
                <w:lang w:eastAsia="es-ES"/>
                <w14:ligatures w14:val="none"/>
              </w:rPr>
              <w:t>Fuerza</w:t>
            </w:r>
          </w:p>
        </w:tc>
      </w:tr>
      <w:tr w:rsidR="001C4199" w:rsidRPr="001C4199" w14:paraId="1BF7A570" w14:textId="77777777" w:rsidTr="5A699AF4">
        <w:trPr>
          <w:trHeight w:val="315"/>
          <w:jc w:val="center"/>
          <w:trPrChange w:id="809"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B45F06"/>
            <w:tcMar>
              <w:top w:w="30" w:type="dxa"/>
              <w:left w:w="45" w:type="dxa"/>
              <w:bottom w:w="30" w:type="dxa"/>
              <w:right w:w="45" w:type="dxa"/>
            </w:tcMar>
            <w:vAlign w:val="bottom"/>
            <w:hideMark/>
            <w:tcPrChange w:id="810"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B45F06"/>
                <w:tcMar>
                  <w:top w:w="30" w:type="dxa"/>
                  <w:left w:w="45" w:type="dxa"/>
                  <w:bottom w:w="30" w:type="dxa"/>
                  <w:right w:w="45" w:type="dxa"/>
                </w:tcMar>
                <w:vAlign w:val="bottom"/>
                <w:hideMark/>
              </w:tcPr>
            </w:tcPrChange>
          </w:tcPr>
          <w:p w14:paraId="5AC7CC23" w14:textId="07FF09C4" w:rsidR="001C4199" w:rsidRPr="001C4199" w:rsidRDefault="44455271"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Guerrero</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11"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3DEF3B99" w14:textId="2CF4A4A5" w:rsidR="001C4199" w:rsidRPr="001C4199" w:rsidRDefault="5084827F"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Furia</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12"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1DCE311B" w14:textId="77777777" w:rsidR="001C4199" w:rsidRPr="001C4199" w:rsidRDefault="001C4199" w:rsidP="001C4199">
            <w:pPr>
              <w:spacing w:after="0" w:line="240" w:lineRule="auto"/>
              <w:jc w:val="left"/>
              <w:rPr>
                <w:rFonts w:eastAsia="Times New Roman" w:cs="Arial"/>
                <w:color w:val="2A3243"/>
                <w:kern w:val="0"/>
                <w:sz w:val="20"/>
                <w:szCs w:val="20"/>
                <w:lang w:eastAsia="es-ES"/>
                <w14:ligatures w14:val="none"/>
              </w:rPr>
            </w:pPr>
            <w:r w:rsidRPr="001C4199">
              <w:rPr>
                <w:rFonts w:eastAsia="Times New Roman" w:cs="Arial"/>
                <w:color w:val="2A3243"/>
                <w:kern w:val="0"/>
                <w:sz w:val="20"/>
                <w:szCs w:val="20"/>
                <w:lang w:eastAsia="es-ES"/>
                <w14:ligatures w14:val="none"/>
              </w:rPr>
              <w:t>DPS</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13"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0A3E8818" w14:textId="77777777" w:rsidR="001C4199" w:rsidRPr="001C4199" w:rsidRDefault="001C4199" w:rsidP="001C4199">
            <w:pPr>
              <w:spacing w:after="0" w:line="240" w:lineRule="auto"/>
              <w:jc w:val="left"/>
              <w:rPr>
                <w:rFonts w:eastAsia="Times New Roman" w:cs="Arial"/>
                <w:color w:val="383A3C"/>
                <w:kern w:val="0"/>
                <w:sz w:val="20"/>
                <w:szCs w:val="20"/>
                <w:lang w:eastAsia="es-ES"/>
                <w14:ligatures w14:val="none"/>
              </w:rPr>
            </w:pPr>
            <w:r w:rsidRPr="001C4199">
              <w:rPr>
                <w:rFonts w:eastAsia="Times New Roman" w:cs="Arial"/>
                <w:color w:val="383A3C"/>
                <w:kern w:val="0"/>
                <w:sz w:val="20"/>
                <w:szCs w:val="20"/>
                <w:lang w:eastAsia="es-ES"/>
                <w14:ligatures w14:val="none"/>
              </w:rPr>
              <w:t>Fuerza</w:t>
            </w:r>
          </w:p>
        </w:tc>
      </w:tr>
      <w:tr w:rsidR="001C4199" w:rsidRPr="001C4199" w14:paraId="1F4D02BA" w14:textId="77777777" w:rsidTr="5A699AF4">
        <w:trPr>
          <w:trHeight w:val="315"/>
          <w:jc w:val="center"/>
          <w:trPrChange w:id="814"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B45F06"/>
            <w:tcMar>
              <w:top w:w="30" w:type="dxa"/>
              <w:left w:w="45" w:type="dxa"/>
              <w:bottom w:w="30" w:type="dxa"/>
              <w:right w:w="45" w:type="dxa"/>
            </w:tcMar>
            <w:vAlign w:val="bottom"/>
            <w:hideMark/>
            <w:tcPrChange w:id="815"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B45F06"/>
                <w:tcMar>
                  <w:top w:w="30" w:type="dxa"/>
                  <w:left w:w="45" w:type="dxa"/>
                  <w:bottom w:w="30" w:type="dxa"/>
                  <w:right w:w="45" w:type="dxa"/>
                </w:tcMar>
                <w:vAlign w:val="bottom"/>
                <w:hideMark/>
              </w:tcPr>
            </w:tcPrChange>
          </w:tcPr>
          <w:p w14:paraId="06926D51" w14:textId="213F188D" w:rsidR="001C4199" w:rsidRPr="001C4199" w:rsidRDefault="44455271"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Guerrero</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16"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3A7875AC" w14:textId="555FE8C9" w:rsidR="001C4199" w:rsidRPr="001C4199" w:rsidRDefault="5084827F"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Protección</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17"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3A4718A2" w14:textId="77777777" w:rsidR="001C4199" w:rsidRPr="001C4199" w:rsidRDefault="001C4199" w:rsidP="001C4199">
            <w:pPr>
              <w:spacing w:after="0" w:line="240" w:lineRule="auto"/>
              <w:jc w:val="left"/>
              <w:rPr>
                <w:rFonts w:eastAsia="Times New Roman" w:cs="Arial"/>
                <w:color w:val="2C481F"/>
                <w:kern w:val="0"/>
                <w:sz w:val="20"/>
                <w:szCs w:val="20"/>
                <w:lang w:eastAsia="es-ES"/>
                <w14:ligatures w14:val="none"/>
              </w:rPr>
            </w:pPr>
            <w:r w:rsidRPr="001C4199">
              <w:rPr>
                <w:rFonts w:eastAsia="Times New Roman" w:cs="Arial"/>
                <w:color w:val="2C481F"/>
                <w:kern w:val="0"/>
                <w:sz w:val="20"/>
                <w:szCs w:val="20"/>
                <w:lang w:eastAsia="es-ES"/>
                <w14:ligatures w14:val="none"/>
              </w:rPr>
              <w:t>Tanque</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18"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5488CDD3" w14:textId="77777777" w:rsidR="001C4199" w:rsidRPr="001C4199" w:rsidRDefault="001C4199" w:rsidP="001C4199">
            <w:pPr>
              <w:spacing w:after="0" w:line="240" w:lineRule="auto"/>
              <w:jc w:val="left"/>
              <w:rPr>
                <w:rFonts w:eastAsia="Times New Roman" w:cs="Arial"/>
                <w:color w:val="383A3C"/>
                <w:kern w:val="0"/>
                <w:sz w:val="20"/>
                <w:szCs w:val="20"/>
                <w:lang w:eastAsia="es-ES"/>
                <w14:ligatures w14:val="none"/>
              </w:rPr>
            </w:pPr>
            <w:r w:rsidRPr="001C4199">
              <w:rPr>
                <w:rFonts w:eastAsia="Times New Roman" w:cs="Arial"/>
                <w:color w:val="383A3C"/>
                <w:kern w:val="0"/>
                <w:sz w:val="20"/>
                <w:szCs w:val="20"/>
                <w:lang w:eastAsia="es-ES"/>
                <w14:ligatures w14:val="none"/>
              </w:rPr>
              <w:t>Fuerza</w:t>
            </w:r>
          </w:p>
        </w:tc>
      </w:tr>
      <w:tr w:rsidR="001C4199" w:rsidRPr="001C4199" w14:paraId="0679EAF4" w14:textId="77777777" w:rsidTr="5A699AF4">
        <w:trPr>
          <w:trHeight w:val="315"/>
          <w:jc w:val="center"/>
          <w:trPrChange w:id="819"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FF00FF"/>
            <w:tcMar>
              <w:top w:w="30" w:type="dxa"/>
              <w:left w:w="45" w:type="dxa"/>
              <w:bottom w:w="30" w:type="dxa"/>
              <w:right w:w="45" w:type="dxa"/>
            </w:tcMar>
            <w:vAlign w:val="bottom"/>
            <w:hideMark/>
            <w:tcPrChange w:id="820"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FF00FF"/>
                <w:tcMar>
                  <w:top w:w="30" w:type="dxa"/>
                  <w:left w:w="45" w:type="dxa"/>
                  <w:bottom w:w="30" w:type="dxa"/>
                  <w:right w:w="45" w:type="dxa"/>
                </w:tcMar>
                <w:vAlign w:val="bottom"/>
                <w:hideMark/>
              </w:tcPr>
            </w:tcPrChange>
          </w:tcPr>
          <w:p w14:paraId="686E62B3" w14:textId="166ECA18" w:rsidR="001C4199" w:rsidRPr="001C4199" w:rsidRDefault="44455271"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Cazador de demonios</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21"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6DCD51A7" w14:textId="73B74A31" w:rsidR="001C4199" w:rsidRPr="001C4199" w:rsidRDefault="02033D1D"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Estragos</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22"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78C271B2" w14:textId="77777777" w:rsidR="001C4199" w:rsidRPr="001C4199" w:rsidRDefault="001C4199" w:rsidP="001C4199">
            <w:pPr>
              <w:spacing w:after="0" w:line="240" w:lineRule="auto"/>
              <w:jc w:val="left"/>
              <w:rPr>
                <w:rFonts w:eastAsia="Times New Roman" w:cs="Arial"/>
                <w:color w:val="2A3243"/>
                <w:kern w:val="0"/>
                <w:sz w:val="20"/>
                <w:szCs w:val="20"/>
                <w:lang w:eastAsia="es-ES"/>
                <w14:ligatures w14:val="none"/>
              </w:rPr>
            </w:pPr>
            <w:r w:rsidRPr="001C4199">
              <w:rPr>
                <w:rFonts w:eastAsia="Times New Roman" w:cs="Arial"/>
                <w:color w:val="2A3243"/>
                <w:kern w:val="0"/>
                <w:sz w:val="20"/>
                <w:szCs w:val="20"/>
                <w:lang w:eastAsia="es-ES"/>
                <w14:ligatures w14:val="none"/>
              </w:rPr>
              <w:t>DPS</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23"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5690A795" w14:textId="77777777" w:rsidR="001C4199" w:rsidRPr="001C4199" w:rsidRDefault="001C4199" w:rsidP="001C4199">
            <w:pPr>
              <w:spacing w:after="0" w:line="240" w:lineRule="auto"/>
              <w:jc w:val="left"/>
              <w:rPr>
                <w:rFonts w:eastAsia="Times New Roman" w:cs="Arial"/>
                <w:color w:val="4C535E"/>
                <w:kern w:val="0"/>
                <w:sz w:val="20"/>
                <w:szCs w:val="20"/>
                <w:lang w:eastAsia="es-ES"/>
                <w14:ligatures w14:val="none"/>
              </w:rPr>
            </w:pPr>
            <w:r w:rsidRPr="001C4199">
              <w:rPr>
                <w:rFonts w:eastAsia="Times New Roman" w:cs="Arial"/>
                <w:color w:val="4C535E"/>
                <w:kern w:val="0"/>
                <w:sz w:val="20"/>
                <w:szCs w:val="20"/>
                <w:lang w:eastAsia="es-ES"/>
                <w14:ligatures w14:val="none"/>
              </w:rPr>
              <w:t>Agilidad</w:t>
            </w:r>
          </w:p>
        </w:tc>
      </w:tr>
      <w:tr w:rsidR="001C4199" w:rsidRPr="001C4199" w14:paraId="27EEAC25" w14:textId="77777777" w:rsidTr="5A699AF4">
        <w:trPr>
          <w:trHeight w:val="315"/>
          <w:jc w:val="center"/>
          <w:trPrChange w:id="824"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FF00FF"/>
            <w:tcMar>
              <w:top w:w="30" w:type="dxa"/>
              <w:left w:w="45" w:type="dxa"/>
              <w:bottom w:w="30" w:type="dxa"/>
              <w:right w:w="45" w:type="dxa"/>
            </w:tcMar>
            <w:vAlign w:val="bottom"/>
            <w:hideMark/>
            <w:tcPrChange w:id="825"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FF00FF"/>
                <w:tcMar>
                  <w:top w:w="30" w:type="dxa"/>
                  <w:left w:w="45" w:type="dxa"/>
                  <w:bottom w:w="30" w:type="dxa"/>
                  <w:right w:w="45" w:type="dxa"/>
                </w:tcMar>
                <w:vAlign w:val="bottom"/>
                <w:hideMark/>
              </w:tcPr>
            </w:tcPrChange>
          </w:tcPr>
          <w:p w14:paraId="0E3754BB" w14:textId="1433B2D3" w:rsidR="001C4199" w:rsidRPr="001C4199" w:rsidRDefault="44455271"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Cazador de demonios</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26"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7BBA4559" w14:textId="25E6BE88" w:rsidR="001C4199" w:rsidRPr="001C4199" w:rsidRDefault="02033D1D"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Venganza</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27"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3403691C" w14:textId="77777777" w:rsidR="001C4199" w:rsidRPr="001C4199" w:rsidRDefault="001C4199" w:rsidP="001C4199">
            <w:pPr>
              <w:spacing w:after="0" w:line="240" w:lineRule="auto"/>
              <w:jc w:val="left"/>
              <w:rPr>
                <w:rFonts w:eastAsia="Times New Roman" w:cs="Arial"/>
                <w:color w:val="2C481F"/>
                <w:kern w:val="0"/>
                <w:sz w:val="20"/>
                <w:szCs w:val="20"/>
                <w:lang w:eastAsia="es-ES"/>
                <w14:ligatures w14:val="none"/>
              </w:rPr>
            </w:pPr>
            <w:r w:rsidRPr="001C4199">
              <w:rPr>
                <w:rFonts w:eastAsia="Times New Roman" w:cs="Arial"/>
                <w:color w:val="2C481F"/>
                <w:kern w:val="0"/>
                <w:sz w:val="20"/>
                <w:szCs w:val="20"/>
                <w:lang w:eastAsia="es-ES"/>
                <w14:ligatures w14:val="none"/>
              </w:rPr>
              <w:t>Tanque</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28"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01E421BB" w14:textId="77777777" w:rsidR="001C4199" w:rsidRPr="001C4199" w:rsidRDefault="001C4199" w:rsidP="001C4199">
            <w:pPr>
              <w:spacing w:after="0" w:line="240" w:lineRule="auto"/>
              <w:jc w:val="left"/>
              <w:rPr>
                <w:rFonts w:eastAsia="Times New Roman" w:cs="Arial"/>
                <w:color w:val="4C535E"/>
                <w:kern w:val="0"/>
                <w:sz w:val="20"/>
                <w:szCs w:val="20"/>
                <w:lang w:eastAsia="es-ES"/>
                <w14:ligatures w14:val="none"/>
              </w:rPr>
            </w:pPr>
            <w:r w:rsidRPr="001C4199">
              <w:rPr>
                <w:rFonts w:eastAsia="Times New Roman" w:cs="Arial"/>
                <w:color w:val="4C535E"/>
                <w:kern w:val="0"/>
                <w:sz w:val="20"/>
                <w:szCs w:val="20"/>
                <w:lang w:eastAsia="es-ES"/>
                <w14:ligatures w14:val="none"/>
              </w:rPr>
              <w:t>Agilidad</w:t>
            </w:r>
          </w:p>
        </w:tc>
      </w:tr>
      <w:tr w:rsidR="001C4199" w:rsidRPr="001C4199" w14:paraId="7D785046" w14:textId="77777777" w:rsidTr="5A699AF4">
        <w:trPr>
          <w:trHeight w:val="315"/>
          <w:jc w:val="center"/>
          <w:trPrChange w:id="829"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Change w:id="830"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tcPrChange>
          </w:tcPr>
          <w:p w14:paraId="0A4EDD8A" w14:textId="635FB623" w:rsidR="001C4199" w:rsidRPr="001C4199" w:rsidRDefault="44455271"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Druida</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31"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0E95B64D" w14:textId="79BB886D" w:rsidR="001C4199" w:rsidRPr="001C4199" w:rsidRDefault="001C4199" w:rsidP="001C4199">
            <w:pPr>
              <w:spacing w:after="0" w:line="240" w:lineRule="auto"/>
              <w:jc w:val="left"/>
              <w:rPr>
                <w:rFonts w:eastAsia="Times New Roman" w:cs="Arial"/>
                <w:kern w:val="0"/>
                <w:sz w:val="20"/>
                <w:szCs w:val="20"/>
                <w:lang w:eastAsia="es-ES"/>
                <w14:ligatures w14:val="none"/>
              </w:rPr>
            </w:pPr>
            <w:r w:rsidRPr="001C4199">
              <w:rPr>
                <w:rFonts w:eastAsia="Times New Roman" w:cs="Arial"/>
                <w:kern w:val="0"/>
                <w:sz w:val="20"/>
                <w:szCs w:val="20"/>
                <w:lang w:eastAsia="es-ES"/>
                <w14:ligatures w14:val="none"/>
              </w:rPr>
              <w:t>Feral</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32"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207F602C" w14:textId="77777777" w:rsidR="001C4199" w:rsidRPr="001C4199" w:rsidRDefault="001C4199" w:rsidP="001C4199">
            <w:pPr>
              <w:spacing w:after="0" w:line="240" w:lineRule="auto"/>
              <w:jc w:val="left"/>
              <w:rPr>
                <w:rFonts w:eastAsia="Times New Roman" w:cs="Arial"/>
                <w:color w:val="2A3243"/>
                <w:kern w:val="0"/>
                <w:sz w:val="20"/>
                <w:szCs w:val="20"/>
                <w:lang w:eastAsia="es-ES"/>
                <w14:ligatures w14:val="none"/>
              </w:rPr>
            </w:pPr>
            <w:r w:rsidRPr="001C4199">
              <w:rPr>
                <w:rFonts w:eastAsia="Times New Roman" w:cs="Arial"/>
                <w:color w:val="2A3243"/>
                <w:kern w:val="0"/>
                <w:sz w:val="20"/>
                <w:szCs w:val="20"/>
                <w:lang w:eastAsia="es-ES"/>
                <w14:ligatures w14:val="none"/>
              </w:rPr>
              <w:t>DPS</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33"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5199344D" w14:textId="77777777" w:rsidR="001C4199" w:rsidRPr="001C4199" w:rsidRDefault="001C4199" w:rsidP="001C4199">
            <w:pPr>
              <w:spacing w:after="0" w:line="240" w:lineRule="auto"/>
              <w:jc w:val="left"/>
              <w:rPr>
                <w:rFonts w:eastAsia="Times New Roman" w:cs="Arial"/>
                <w:color w:val="4C535E"/>
                <w:kern w:val="0"/>
                <w:sz w:val="20"/>
                <w:szCs w:val="20"/>
                <w:lang w:eastAsia="es-ES"/>
                <w14:ligatures w14:val="none"/>
              </w:rPr>
            </w:pPr>
            <w:r w:rsidRPr="001C4199">
              <w:rPr>
                <w:rFonts w:eastAsia="Times New Roman" w:cs="Arial"/>
                <w:color w:val="4C535E"/>
                <w:kern w:val="0"/>
                <w:sz w:val="20"/>
                <w:szCs w:val="20"/>
                <w:lang w:eastAsia="es-ES"/>
                <w14:ligatures w14:val="none"/>
              </w:rPr>
              <w:t>Agilidad</w:t>
            </w:r>
          </w:p>
        </w:tc>
      </w:tr>
      <w:tr w:rsidR="001C4199" w:rsidRPr="001C4199" w14:paraId="7248C8F0" w14:textId="77777777" w:rsidTr="5A699AF4">
        <w:trPr>
          <w:trHeight w:val="315"/>
          <w:jc w:val="center"/>
          <w:trPrChange w:id="834"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Change w:id="835"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tcPrChange>
          </w:tcPr>
          <w:p w14:paraId="0BAC99A0" w14:textId="43C063AA" w:rsidR="001C4199" w:rsidRPr="001C4199" w:rsidRDefault="001C4199" w:rsidP="001C4199">
            <w:pPr>
              <w:spacing w:after="0" w:line="240" w:lineRule="auto"/>
              <w:jc w:val="left"/>
              <w:rPr>
                <w:rFonts w:eastAsia="Times New Roman" w:cs="Arial"/>
                <w:kern w:val="0"/>
                <w:sz w:val="20"/>
                <w:szCs w:val="20"/>
                <w:lang w:eastAsia="es-ES"/>
                <w14:ligatures w14:val="none"/>
              </w:rPr>
            </w:pPr>
            <w:r w:rsidRPr="001C4199">
              <w:rPr>
                <w:rFonts w:eastAsia="Times New Roman" w:cs="Arial"/>
                <w:kern w:val="0"/>
                <w:sz w:val="20"/>
                <w:szCs w:val="20"/>
                <w:lang w:eastAsia="es-ES"/>
                <w14:ligatures w14:val="none"/>
              </w:rPr>
              <w:t>Druid</w:t>
            </w:r>
            <w:r w:rsidR="44455271">
              <w:rPr>
                <w:rFonts w:eastAsia="Times New Roman" w:cs="Arial"/>
                <w:kern w:val="0"/>
                <w:sz w:val="20"/>
                <w:szCs w:val="20"/>
                <w:lang w:eastAsia="es-ES"/>
                <w14:ligatures w14:val="none"/>
              </w:rPr>
              <w:t>a</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36"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778E3CE7" w14:textId="7046606B" w:rsidR="001C4199" w:rsidRPr="001C4199" w:rsidRDefault="001C4199" w:rsidP="001C4199">
            <w:pPr>
              <w:spacing w:after="0" w:line="240" w:lineRule="auto"/>
              <w:jc w:val="left"/>
              <w:rPr>
                <w:rFonts w:eastAsia="Times New Roman" w:cs="Arial"/>
                <w:kern w:val="0"/>
                <w:sz w:val="20"/>
                <w:szCs w:val="20"/>
                <w:lang w:eastAsia="es-ES"/>
                <w14:ligatures w14:val="none"/>
              </w:rPr>
            </w:pPr>
            <w:r w:rsidRPr="001C4199">
              <w:rPr>
                <w:rFonts w:eastAsia="Times New Roman" w:cs="Arial"/>
                <w:kern w:val="0"/>
                <w:sz w:val="20"/>
                <w:szCs w:val="20"/>
                <w:lang w:eastAsia="es-ES"/>
                <w14:ligatures w14:val="none"/>
              </w:rPr>
              <w:t>Guardi</w:t>
            </w:r>
            <w:r w:rsidR="02033D1D">
              <w:rPr>
                <w:rFonts w:eastAsia="Times New Roman" w:cs="Arial"/>
                <w:kern w:val="0"/>
                <w:sz w:val="20"/>
                <w:szCs w:val="20"/>
                <w:lang w:eastAsia="es-ES"/>
                <w14:ligatures w14:val="none"/>
              </w:rPr>
              <w:t>án</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37"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26C36973" w14:textId="77777777" w:rsidR="001C4199" w:rsidRPr="001C4199" w:rsidRDefault="001C4199" w:rsidP="001C4199">
            <w:pPr>
              <w:spacing w:after="0" w:line="240" w:lineRule="auto"/>
              <w:jc w:val="left"/>
              <w:rPr>
                <w:rFonts w:eastAsia="Times New Roman" w:cs="Arial"/>
                <w:color w:val="2C481F"/>
                <w:kern w:val="0"/>
                <w:sz w:val="20"/>
                <w:szCs w:val="20"/>
                <w:lang w:eastAsia="es-ES"/>
                <w14:ligatures w14:val="none"/>
              </w:rPr>
            </w:pPr>
            <w:r w:rsidRPr="001C4199">
              <w:rPr>
                <w:rFonts w:eastAsia="Times New Roman" w:cs="Arial"/>
                <w:color w:val="2C481F"/>
                <w:kern w:val="0"/>
                <w:sz w:val="20"/>
                <w:szCs w:val="20"/>
                <w:lang w:eastAsia="es-ES"/>
                <w14:ligatures w14:val="none"/>
              </w:rPr>
              <w:t>Tanque</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38"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31B11A40" w14:textId="77777777" w:rsidR="001C4199" w:rsidRPr="001C4199" w:rsidRDefault="001C4199" w:rsidP="001C4199">
            <w:pPr>
              <w:spacing w:after="0" w:line="240" w:lineRule="auto"/>
              <w:jc w:val="left"/>
              <w:rPr>
                <w:rFonts w:eastAsia="Times New Roman" w:cs="Arial"/>
                <w:color w:val="4C535E"/>
                <w:kern w:val="0"/>
                <w:sz w:val="20"/>
                <w:szCs w:val="20"/>
                <w:lang w:eastAsia="es-ES"/>
                <w14:ligatures w14:val="none"/>
              </w:rPr>
            </w:pPr>
            <w:r w:rsidRPr="001C4199">
              <w:rPr>
                <w:rFonts w:eastAsia="Times New Roman" w:cs="Arial"/>
                <w:color w:val="4C535E"/>
                <w:kern w:val="0"/>
                <w:sz w:val="20"/>
                <w:szCs w:val="20"/>
                <w:lang w:eastAsia="es-ES"/>
                <w14:ligatures w14:val="none"/>
              </w:rPr>
              <w:t>Agilidad</w:t>
            </w:r>
          </w:p>
        </w:tc>
      </w:tr>
      <w:tr w:rsidR="001C4199" w:rsidRPr="001C4199" w14:paraId="206978EB" w14:textId="77777777" w:rsidTr="5A699AF4">
        <w:trPr>
          <w:trHeight w:val="315"/>
          <w:jc w:val="center"/>
          <w:trPrChange w:id="839"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Change w:id="840"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tcPrChange>
          </w:tcPr>
          <w:p w14:paraId="6D518829" w14:textId="72B18052" w:rsidR="001C4199" w:rsidRPr="001C4199" w:rsidRDefault="44455271"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Monje</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41"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6BE1792A" w14:textId="08EF4030" w:rsidR="001C4199" w:rsidRPr="001C4199" w:rsidRDefault="02033D1D"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Maestro cervecero</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42"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43F22C3B" w14:textId="77777777" w:rsidR="001C4199" w:rsidRPr="001C4199" w:rsidRDefault="001C4199" w:rsidP="001C4199">
            <w:pPr>
              <w:spacing w:after="0" w:line="240" w:lineRule="auto"/>
              <w:jc w:val="left"/>
              <w:rPr>
                <w:rFonts w:eastAsia="Times New Roman" w:cs="Arial"/>
                <w:color w:val="2C481F"/>
                <w:kern w:val="0"/>
                <w:sz w:val="20"/>
                <w:szCs w:val="20"/>
                <w:lang w:eastAsia="es-ES"/>
                <w14:ligatures w14:val="none"/>
              </w:rPr>
            </w:pPr>
            <w:r w:rsidRPr="001C4199">
              <w:rPr>
                <w:rFonts w:eastAsia="Times New Roman" w:cs="Arial"/>
                <w:color w:val="2C481F"/>
                <w:kern w:val="0"/>
                <w:sz w:val="20"/>
                <w:szCs w:val="20"/>
                <w:lang w:eastAsia="es-ES"/>
                <w14:ligatures w14:val="none"/>
              </w:rPr>
              <w:t>Tanque</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43"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3C97A388" w14:textId="77777777" w:rsidR="001C4199" w:rsidRPr="001C4199" w:rsidRDefault="001C4199" w:rsidP="001C4199">
            <w:pPr>
              <w:spacing w:after="0" w:line="240" w:lineRule="auto"/>
              <w:jc w:val="left"/>
              <w:rPr>
                <w:rFonts w:eastAsia="Times New Roman" w:cs="Arial"/>
                <w:color w:val="4C535E"/>
                <w:kern w:val="0"/>
                <w:sz w:val="20"/>
                <w:szCs w:val="20"/>
                <w:lang w:eastAsia="es-ES"/>
                <w14:ligatures w14:val="none"/>
              </w:rPr>
            </w:pPr>
            <w:r w:rsidRPr="001C4199">
              <w:rPr>
                <w:rFonts w:eastAsia="Times New Roman" w:cs="Arial"/>
                <w:color w:val="4C535E"/>
                <w:kern w:val="0"/>
                <w:sz w:val="20"/>
                <w:szCs w:val="20"/>
                <w:lang w:eastAsia="es-ES"/>
                <w14:ligatures w14:val="none"/>
              </w:rPr>
              <w:t>Agilidad</w:t>
            </w:r>
          </w:p>
        </w:tc>
      </w:tr>
      <w:tr w:rsidR="001C4199" w:rsidRPr="001C4199" w14:paraId="20431FE0" w14:textId="77777777" w:rsidTr="5A699AF4">
        <w:trPr>
          <w:trHeight w:val="315"/>
          <w:jc w:val="center"/>
          <w:trPrChange w:id="844"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Change w:id="845"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tcPrChange>
          </w:tcPr>
          <w:p w14:paraId="0950810D" w14:textId="1C9A48F4" w:rsidR="001C4199" w:rsidRPr="001C4199" w:rsidRDefault="44455271"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Monje</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46"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7073939B" w14:textId="2195C44C" w:rsidR="001C4199" w:rsidRPr="001C4199" w:rsidRDefault="44E40FCA"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Caminante del viento</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47"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1CF290E1" w14:textId="77777777" w:rsidR="001C4199" w:rsidRPr="001C4199" w:rsidRDefault="001C4199" w:rsidP="001C4199">
            <w:pPr>
              <w:spacing w:after="0" w:line="240" w:lineRule="auto"/>
              <w:jc w:val="left"/>
              <w:rPr>
                <w:rFonts w:eastAsia="Times New Roman" w:cs="Arial"/>
                <w:color w:val="2A3243"/>
                <w:kern w:val="0"/>
                <w:sz w:val="20"/>
                <w:szCs w:val="20"/>
                <w:lang w:eastAsia="es-ES"/>
                <w14:ligatures w14:val="none"/>
              </w:rPr>
            </w:pPr>
            <w:r w:rsidRPr="001C4199">
              <w:rPr>
                <w:rFonts w:eastAsia="Times New Roman" w:cs="Arial"/>
                <w:color w:val="2A3243"/>
                <w:kern w:val="0"/>
                <w:sz w:val="20"/>
                <w:szCs w:val="20"/>
                <w:lang w:eastAsia="es-ES"/>
                <w14:ligatures w14:val="none"/>
              </w:rPr>
              <w:t>DPS</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48"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20ACCD0D" w14:textId="77777777" w:rsidR="001C4199" w:rsidRPr="001C4199" w:rsidRDefault="001C4199" w:rsidP="001C4199">
            <w:pPr>
              <w:spacing w:after="0" w:line="240" w:lineRule="auto"/>
              <w:jc w:val="left"/>
              <w:rPr>
                <w:rFonts w:eastAsia="Times New Roman" w:cs="Arial"/>
                <w:color w:val="4C535E"/>
                <w:kern w:val="0"/>
                <w:sz w:val="20"/>
                <w:szCs w:val="20"/>
                <w:lang w:eastAsia="es-ES"/>
                <w14:ligatures w14:val="none"/>
              </w:rPr>
            </w:pPr>
            <w:r w:rsidRPr="001C4199">
              <w:rPr>
                <w:rFonts w:eastAsia="Times New Roman" w:cs="Arial"/>
                <w:color w:val="4C535E"/>
                <w:kern w:val="0"/>
                <w:sz w:val="20"/>
                <w:szCs w:val="20"/>
                <w:lang w:eastAsia="es-ES"/>
                <w14:ligatures w14:val="none"/>
              </w:rPr>
              <w:t>Agilidad</w:t>
            </w:r>
          </w:p>
        </w:tc>
      </w:tr>
      <w:tr w:rsidR="001C4199" w:rsidRPr="001C4199" w14:paraId="39ABA561" w14:textId="77777777" w:rsidTr="5A699AF4">
        <w:trPr>
          <w:trHeight w:val="315"/>
          <w:jc w:val="center"/>
          <w:trPrChange w:id="849"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Change w:id="850"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tcPrChange>
          </w:tcPr>
          <w:p w14:paraId="4A2A9809" w14:textId="3AACA95D" w:rsidR="001C4199" w:rsidRPr="001C4199" w:rsidRDefault="44455271"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Cazador</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51"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5F176BEE" w14:textId="771C5DA9" w:rsidR="001C4199" w:rsidRPr="001C4199" w:rsidRDefault="44E40FCA"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Maestro de bestias</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52"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2094816C" w14:textId="77777777" w:rsidR="001C4199" w:rsidRPr="001C4199" w:rsidRDefault="001C4199" w:rsidP="001C4199">
            <w:pPr>
              <w:spacing w:after="0" w:line="240" w:lineRule="auto"/>
              <w:jc w:val="left"/>
              <w:rPr>
                <w:rFonts w:eastAsia="Times New Roman" w:cs="Arial"/>
                <w:color w:val="2A3243"/>
                <w:kern w:val="0"/>
                <w:sz w:val="20"/>
                <w:szCs w:val="20"/>
                <w:lang w:eastAsia="es-ES"/>
                <w14:ligatures w14:val="none"/>
              </w:rPr>
            </w:pPr>
            <w:r w:rsidRPr="001C4199">
              <w:rPr>
                <w:rFonts w:eastAsia="Times New Roman" w:cs="Arial"/>
                <w:color w:val="2A3243"/>
                <w:kern w:val="0"/>
                <w:sz w:val="20"/>
                <w:szCs w:val="20"/>
                <w:lang w:eastAsia="es-ES"/>
                <w14:ligatures w14:val="none"/>
              </w:rPr>
              <w:t>DPS</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53"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7C35DEA7" w14:textId="77777777" w:rsidR="001C4199" w:rsidRPr="001C4199" w:rsidRDefault="001C4199" w:rsidP="001C4199">
            <w:pPr>
              <w:spacing w:after="0" w:line="240" w:lineRule="auto"/>
              <w:jc w:val="left"/>
              <w:rPr>
                <w:rFonts w:eastAsia="Times New Roman" w:cs="Arial"/>
                <w:color w:val="4C535E"/>
                <w:kern w:val="0"/>
                <w:sz w:val="20"/>
                <w:szCs w:val="20"/>
                <w:lang w:eastAsia="es-ES"/>
                <w14:ligatures w14:val="none"/>
              </w:rPr>
            </w:pPr>
            <w:r w:rsidRPr="001C4199">
              <w:rPr>
                <w:rFonts w:eastAsia="Times New Roman" w:cs="Arial"/>
                <w:color w:val="4C535E"/>
                <w:kern w:val="0"/>
                <w:sz w:val="20"/>
                <w:szCs w:val="20"/>
                <w:lang w:eastAsia="es-ES"/>
                <w14:ligatures w14:val="none"/>
              </w:rPr>
              <w:t>Agilidad</w:t>
            </w:r>
          </w:p>
        </w:tc>
      </w:tr>
      <w:tr w:rsidR="001C4199" w:rsidRPr="001C4199" w14:paraId="317F782E" w14:textId="77777777" w:rsidTr="5A699AF4">
        <w:trPr>
          <w:trHeight w:val="315"/>
          <w:jc w:val="center"/>
          <w:trPrChange w:id="854"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Change w:id="855"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tcPrChange>
          </w:tcPr>
          <w:p w14:paraId="08F445B2" w14:textId="0BDE6A68" w:rsidR="001C4199" w:rsidRPr="001C4199" w:rsidRDefault="44455271"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Cazador</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56"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1E226DC5" w14:textId="112BDAA7" w:rsidR="001C4199" w:rsidRPr="001C4199" w:rsidRDefault="44E40FCA"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Puntería</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57"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29D9E992" w14:textId="77777777" w:rsidR="001C4199" w:rsidRPr="001C4199" w:rsidRDefault="001C4199" w:rsidP="001C4199">
            <w:pPr>
              <w:spacing w:after="0" w:line="240" w:lineRule="auto"/>
              <w:jc w:val="left"/>
              <w:rPr>
                <w:rFonts w:eastAsia="Times New Roman" w:cs="Arial"/>
                <w:color w:val="2A3243"/>
                <w:kern w:val="0"/>
                <w:sz w:val="20"/>
                <w:szCs w:val="20"/>
                <w:lang w:eastAsia="es-ES"/>
                <w14:ligatures w14:val="none"/>
              </w:rPr>
            </w:pPr>
            <w:r w:rsidRPr="001C4199">
              <w:rPr>
                <w:rFonts w:eastAsia="Times New Roman" w:cs="Arial"/>
                <w:color w:val="2A3243"/>
                <w:kern w:val="0"/>
                <w:sz w:val="20"/>
                <w:szCs w:val="20"/>
                <w:lang w:eastAsia="es-ES"/>
                <w14:ligatures w14:val="none"/>
              </w:rPr>
              <w:t>DPS</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58"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27E25910" w14:textId="77777777" w:rsidR="001C4199" w:rsidRPr="001C4199" w:rsidRDefault="001C4199" w:rsidP="001C4199">
            <w:pPr>
              <w:spacing w:after="0" w:line="240" w:lineRule="auto"/>
              <w:jc w:val="left"/>
              <w:rPr>
                <w:rFonts w:eastAsia="Times New Roman" w:cs="Arial"/>
                <w:color w:val="4C535E"/>
                <w:kern w:val="0"/>
                <w:sz w:val="20"/>
                <w:szCs w:val="20"/>
                <w:lang w:eastAsia="es-ES"/>
                <w14:ligatures w14:val="none"/>
              </w:rPr>
            </w:pPr>
            <w:r w:rsidRPr="001C4199">
              <w:rPr>
                <w:rFonts w:eastAsia="Times New Roman" w:cs="Arial"/>
                <w:color w:val="4C535E"/>
                <w:kern w:val="0"/>
                <w:sz w:val="20"/>
                <w:szCs w:val="20"/>
                <w:lang w:eastAsia="es-ES"/>
                <w14:ligatures w14:val="none"/>
              </w:rPr>
              <w:t>Agilidad</w:t>
            </w:r>
          </w:p>
        </w:tc>
      </w:tr>
      <w:tr w:rsidR="001C4199" w:rsidRPr="001C4199" w14:paraId="5DCC5F9C" w14:textId="77777777" w:rsidTr="5A699AF4">
        <w:trPr>
          <w:trHeight w:val="315"/>
          <w:jc w:val="center"/>
          <w:trPrChange w:id="859"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Change w:id="860"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B6D7A8"/>
                <w:tcMar>
                  <w:top w:w="30" w:type="dxa"/>
                  <w:left w:w="45" w:type="dxa"/>
                  <w:bottom w:w="30" w:type="dxa"/>
                  <w:right w:w="45" w:type="dxa"/>
                </w:tcMar>
                <w:vAlign w:val="bottom"/>
                <w:hideMark/>
              </w:tcPr>
            </w:tcPrChange>
          </w:tcPr>
          <w:p w14:paraId="02324D7D" w14:textId="6CCD543B" w:rsidR="001C4199" w:rsidRPr="001C4199" w:rsidRDefault="44455271"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Cazador</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61"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5ED3608B" w14:textId="513BD16A" w:rsidR="001C4199" w:rsidRPr="001C4199" w:rsidRDefault="48C7423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Supervivencia</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62"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6E2B8DCF" w14:textId="77777777" w:rsidR="001C4199" w:rsidRPr="001C4199" w:rsidRDefault="001C4199" w:rsidP="001C4199">
            <w:pPr>
              <w:spacing w:after="0" w:line="240" w:lineRule="auto"/>
              <w:jc w:val="left"/>
              <w:rPr>
                <w:rFonts w:eastAsia="Times New Roman" w:cs="Arial"/>
                <w:color w:val="2A3243"/>
                <w:kern w:val="0"/>
                <w:sz w:val="20"/>
                <w:szCs w:val="20"/>
                <w:lang w:eastAsia="es-ES"/>
                <w14:ligatures w14:val="none"/>
              </w:rPr>
            </w:pPr>
            <w:r w:rsidRPr="001C4199">
              <w:rPr>
                <w:rFonts w:eastAsia="Times New Roman" w:cs="Arial"/>
                <w:color w:val="2A3243"/>
                <w:kern w:val="0"/>
                <w:sz w:val="20"/>
                <w:szCs w:val="20"/>
                <w:lang w:eastAsia="es-ES"/>
                <w14:ligatures w14:val="none"/>
              </w:rPr>
              <w:t>DPS</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63"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17EC42D3" w14:textId="77777777" w:rsidR="001C4199" w:rsidRPr="001C4199" w:rsidRDefault="001C4199" w:rsidP="001C4199">
            <w:pPr>
              <w:spacing w:after="0" w:line="240" w:lineRule="auto"/>
              <w:jc w:val="left"/>
              <w:rPr>
                <w:rFonts w:eastAsia="Times New Roman" w:cs="Arial"/>
                <w:color w:val="4C535E"/>
                <w:kern w:val="0"/>
                <w:sz w:val="20"/>
                <w:szCs w:val="20"/>
                <w:lang w:eastAsia="es-ES"/>
                <w14:ligatures w14:val="none"/>
              </w:rPr>
            </w:pPr>
            <w:r w:rsidRPr="001C4199">
              <w:rPr>
                <w:rFonts w:eastAsia="Times New Roman" w:cs="Arial"/>
                <w:color w:val="4C535E"/>
                <w:kern w:val="0"/>
                <w:sz w:val="20"/>
                <w:szCs w:val="20"/>
                <w:lang w:eastAsia="es-ES"/>
                <w14:ligatures w14:val="none"/>
              </w:rPr>
              <w:t>Agilidad</w:t>
            </w:r>
          </w:p>
        </w:tc>
      </w:tr>
      <w:tr w:rsidR="001C4199" w:rsidRPr="001C4199" w14:paraId="62B09F4E" w14:textId="77777777" w:rsidTr="5A699AF4">
        <w:trPr>
          <w:trHeight w:val="315"/>
          <w:jc w:val="center"/>
          <w:trPrChange w:id="864"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Change w:id="865"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tcPrChange>
          </w:tcPr>
          <w:p w14:paraId="047CBE0A" w14:textId="309D1973" w:rsidR="001C4199" w:rsidRPr="001C4199" w:rsidRDefault="650D320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Pícaro</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66"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40933B5B" w14:textId="4AE7917E" w:rsidR="001C4199" w:rsidRPr="001C4199" w:rsidRDefault="48C7423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Asesino</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67"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6B58F4F6" w14:textId="77777777" w:rsidR="001C4199" w:rsidRPr="001C4199" w:rsidRDefault="001C4199" w:rsidP="001C4199">
            <w:pPr>
              <w:spacing w:after="0" w:line="240" w:lineRule="auto"/>
              <w:jc w:val="left"/>
              <w:rPr>
                <w:rFonts w:eastAsia="Times New Roman" w:cs="Arial"/>
                <w:color w:val="2A3243"/>
                <w:kern w:val="0"/>
                <w:sz w:val="20"/>
                <w:szCs w:val="20"/>
                <w:lang w:eastAsia="es-ES"/>
                <w14:ligatures w14:val="none"/>
              </w:rPr>
            </w:pPr>
            <w:r w:rsidRPr="001C4199">
              <w:rPr>
                <w:rFonts w:eastAsia="Times New Roman" w:cs="Arial"/>
                <w:color w:val="2A3243"/>
                <w:kern w:val="0"/>
                <w:sz w:val="20"/>
                <w:szCs w:val="20"/>
                <w:lang w:eastAsia="es-ES"/>
                <w14:ligatures w14:val="none"/>
              </w:rPr>
              <w:t>DPS</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68"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4EBA7894" w14:textId="77777777" w:rsidR="001C4199" w:rsidRPr="001C4199" w:rsidRDefault="001C4199" w:rsidP="001C4199">
            <w:pPr>
              <w:spacing w:after="0" w:line="240" w:lineRule="auto"/>
              <w:jc w:val="left"/>
              <w:rPr>
                <w:rFonts w:eastAsia="Times New Roman" w:cs="Arial"/>
                <w:color w:val="4C535E"/>
                <w:kern w:val="0"/>
                <w:sz w:val="20"/>
                <w:szCs w:val="20"/>
                <w:lang w:eastAsia="es-ES"/>
                <w14:ligatures w14:val="none"/>
              </w:rPr>
            </w:pPr>
            <w:r w:rsidRPr="001C4199">
              <w:rPr>
                <w:rFonts w:eastAsia="Times New Roman" w:cs="Arial"/>
                <w:color w:val="4C535E"/>
                <w:kern w:val="0"/>
                <w:sz w:val="20"/>
                <w:szCs w:val="20"/>
                <w:lang w:eastAsia="es-ES"/>
                <w14:ligatures w14:val="none"/>
              </w:rPr>
              <w:t>Agilidad</w:t>
            </w:r>
          </w:p>
        </w:tc>
      </w:tr>
      <w:tr w:rsidR="001C4199" w:rsidRPr="001C4199" w14:paraId="24D67FE1" w14:textId="77777777" w:rsidTr="5A699AF4">
        <w:trPr>
          <w:trHeight w:val="315"/>
          <w:jc w:val="center"/>
          <w:trPrChange w:id="869"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Change w:id="870"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tcPrChange>
          </w:tcPr>
          <w:p w14:paraId="2CDC4F80" w14:textId="26FF1B6C" w:rsidR="001C4199" w:rsidRPr="001C4199" w:rsidRDefault="650D320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Pícaro</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71"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1AE2A503" w14:textId="296A0868" w:rsidR="001C4199" w:rsidRPr="001C4199" w:rsidRDefault="48C7423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Forajido</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72"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03E130D2" w14:textId="77777777" w:rsidR="001C4199" w:rsidRPr="001C4199" w:rsidRDefault="001C4199" w:rsidP="001C4199">
            <w:pPr>
              <w:spacing w:after="0" w:line="240" w:lineRule="auto"/>
              <w:jc w:val="left"/>
              <w:rPr>
                <w:rFonts w:eastAsia="Times New Roman" w:cs="Arial"/>
                <w:color w:val="2A3243"/>
                <w:kern w:val="0"/>
                <w:sz w:val="20"/>
                <w:szCs w:val="20"/>
                <w:lang w:eastAsia="es-ES"/>
                <w14:ligatures w14:val="none"/>
              </w:rPr>
            </w:pPr>
            <w:r w:rsidRPr="001C4199">
              <w:rPr>
                <w:rFonts w:eastAsia="Times New Roman" w:cs="Arial"/>
                <w:color w:val="2A3243"/>
                <w:kern w:val="0"/>
                <w:sz w:val="20"/>
                <w:szCs w:val="20"/>
                <w:lang w:eastAsia="es-ES"/>
                <w14:ligatures w14:val="none"/>
              </w:rPr>
              <w:t>DPS</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73"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711A9BC3" w14:textId="77777777" w:rsidR="001C4199" w:rsidRPr="001C4199" w:rsidRDefault="001C4199" w:rsidP="001C4199">
            <w:pPr>
              <w:spacing w:after="0" w:line="240" w:lineRule="auto"/>
              <w:jc w:val="left"/>
              <w:rPr>
                <w:rFonts w:eastAsia="Times New Roman" w:cs="Arial"/>
                <w:color w:val="4C535E"/>
                <w:kern w:val="0"/>
                <w:sz w:val="20"/>
                <w:szCs w:val="20"/>
                <w:lang w:eastAsia="es-ES"/>
                <w14:ligatures w14:val="none"/>
              </w:rPr>
            </w:pPr>
            <w:r w:rsidRPr="001C4199">
              <w:rPr>
                <w:rFonts w:eastAsia="Times New Roman" w:cs="Arial"/>
                <w:color w:val="4C535E"/>
                <w:kern w:val="0"/>
                <w:sz w:val="20"/>
                <w:szCs w:val="20"/>
                <w:lang w:eastAsia="es-ES"/>
                <w14:ligatures w14:val="none"/>
              </w:rPr>
              <w:t>Agilidad</w:t>
            </w:r>
          </w:p>
        </w:tc>
      </w:tr>
      <w:tr w:rsidR="001C4199" w:rsidRPr="001C4199" w14:paraId="00112D21" w14:textId="77777777" w:rsidTr="5A699AF4">
        <w:trPr>
          <w:trHeight w:val="315"/>
          <w:jc w:val="center"/>
          <w:trPrChange w:id="874"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Change w:id="875"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FFD966"/>
                <w:tcMar>
                  <w:top w:w="30" w:type="dxa"/>
                  <w:left w:w="45" w:type="dxa"/>
                  <w:bottom w:w="30" w:type="dxa"/>
                  <w:right w:w="45" w:type="dxa"/>
                </w:tcMar>
                <w:vAlign w:val="bottom"/>
                <w:hideMark/>
              </w:tcPr>
            </w:tcPrChange>
          </w:tcPr>
          <w:p w14:paraId="53F48DEA" w14:textId="6E74ED6C" w:rsidR="001C4199" w:rsidRPr="001C4199" w:rsidRDefault="650D320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Pícaro</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76"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67F5262B" w14:textId="3B3F1CE2" w:rsidR="001C4199" w:rsidRPr="001C4199" w:rsidRDefault="48C7423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Sutileza</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77"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42C6297F" w14:textId="77777777" w:rsidR="001C4199" w:rsidRPr="001C4199" w:rsidRDefault="001C4199" w:rsidP="001C4199">
            <w:pPr>
              <w:spacing w:after="0" w:line="240" w:lineRule="auto"/>
              <w:jc w:val="left"/>
              <w:rPr>
                <w:rFonts w:eastAsia="Times New Roman" w:cs="Arial"/>
                <w:color w:val="2A3243"/>
                <w:kern w:val="0"/>
                <w:sz w:val="20"/>
                <w:szCs w:val="20"/>
                <w:lang w:eastAsia="es-ES"/>
                <w14:ligatures w14:val="none"/>
              </w:rPr>
            </w:pPr>
            <w:r w:rsidRPr="001C4199">
              <w:rPr>
                <w:rFonts w:eastAsia="Times New Roman" w:cs="Arial"/>
                <w:color w:val="2A3243"/>
                <w:kern w:val="0"/>
                <w:sz w:val="20"/>
                <w:szCs w:val="20"/>
                <w:lang w:eastAsia="es-ES"/>
                <w14:ligatures w14:val="none"/>
              </w:rPr>
              <w:t>DPS</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78"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4732B9DD" w14:textId="77777777" w:rsidR="001C4199" w:rsidRPr="001C4199" w:rsidRDefault="001C4199" w:rsidP="001C4199">
            <w:pPr>
              <w:spacing w:after="0" w:line="240" w:lineRule="auto"/>
              <w:jc w:val="left"/>
              <w:rPr>
                <w:rFonts w:eastAsia="Times New Roman" w:cs="Arial"/>
                <w:color w:val="4C535E"/>
                <w:kern w:val="0"/>
                <w:sz w:val="20"/>
                <w:szCs w:val="20"/>
                <w:lang w:eastAsia="es-ES"/>
                <w14:ligatures w14:val="none"/>
              </w:rPr>
            </w:pPr>
            <w:r w:rsidRPr="001C4199">
              <w:rPr>
                <w:rFonts w:eastAsia="Times New Roman" w:cs="Arial"/>
                <w:color w:val="4C535E"/>
                <w:kern w:val="0"/>
                <w:sz w:val="20"/>
                <w:szCs w:val="20"/>
                <w:lang w:eastAsia="es-ES"/>
                <w14:ligatures w14:val="none"/>
              </w:rPr>
              <w:t>Agilidad</w:t>
            </w:r>
          </w:p>
        </w:tc>
      </w:tr>
      <w:tr w:rsidR="001C4199" w:rsidRPr="001C4199" w14:paraId="3C3583CE" w14:textId="77777777" w:rsidTr="5A699AF4">
        <w:trPr>
          <w:trHeight w:val="315"/>
          <w:jc w:val="center"/>
          <w:trPrChange w:id="879"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Change w:id="880"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3D85C6"/>
                <w:tcMar>
                  <w:top w:w="30" w:type="dxa"/>
                  <w:left w:w="45" w:type="dxa"/>
                  <w:bottom w:w="30" w:type="dxa"/>
                  <w:right w:w="45" w:type="dxa"/>
                </w:tcMar>
                <w:vAlign w:val="bottom"/>
                <w:hideMark/>
              </w:tcPr>
            </w:tcPrChange>
          </w:tcPr>
          <w:p w14:paraId="2DFCF64C" w14:textId="03C5E4CD" w:rsidR="001C4199" w:rsidRPr="001C4199" w:rsidRDefault="650D320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Chamán</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81"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5C819B00" w14:textId="399DB634" w:rsidR="001C4199" w:rsidRPr="001C4199" w:rsidRDefault="48C7423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Mejora</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82"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73242ADC" w14:textId="77777777" w:rsidR="001C4199" w:rsidRPr="001C4199" w:rsidRDefault="001C4199" w:rsidP="001C4199">
            <w:pPr>
              <w:spacing w:after="0" w:line="240" w:lineRule="auto"/>
              <w:jc w:val="left"/>
              <w:rPr>
                <w:rFonts w:eastAsia="Times New Roman" w:cs="Arial"/>
                <w:color w:val="2A3243"/>
                <w:kern w:val="0"/>
                <w:sz w:val="20"/>
                <w:szCs w:val="20"/>
                <w:lang w:eastAsia="es-ES"/>
                <w14:ligatures w14:val="none"/>
              </w:rPr>
            </w:pPr>
            <w:r w:rsidRPr="001C4199">
              <w:rPr>
                <w:rFonts w:eastAsia="Times New Roman" w:cs="Arial"/>
                <w:color w:val="2A3243"/>
                <w:kern w:val="0"/>
                <w:sz w:val="20"/>
                <w:szCs w:val="20"/>
                <w:lang w:eastAsia="es-ES"/>
                <w14:ligatures w14:val="none"/>
              </w:rPr>
              <w:t>DPS</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83"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4D8D2E49" w14:textId="77777777" w:rsidR="001C4199" w:rsidRPr="001C4199" w:rsidRDefault="001C4199" w:rsidP="001C4199">
            <w:pPr>
              <w:spacing w:after="0" w:line="240" w:lineRule="auto"/>
              <w:jc w:val="left"/>
              <w:rPr>
                <w:rFonts w:eastAsia="Times New Roman" w:cs="Arial"/>
                <w:color w:val="4C535E"/>
                <w:kern w:val="0"/>
                <w:sz w:val="20"/>
                <w:szCs w:val="20"/>
                <w:lang w:eastAsia="es-ES"/>
                <w14:ligatures w14:val="none"/>
              </w:rPr>
            </w:pPr>
            <w:r w:rsidRPr="001C4199">
              <w:rPr>
                <w:rFonts w:eastAsia="Times New Roman" w:cs="Arial"/>
                <w:color w:val="4C535E"/>
                <w:kern w:val="0"/>
                <w:sz w:val="20"/>
                <w:szCs w:val="20"/>
                <w:lang w:eastAsia="es-ES"/>
                <w14:ligatures w14:val="none"/>
              </w:rPr>
              <w:t>Agilidad</w:t>
            </w:r>
          </w:p>
        </w:tc>
      </w:tr>
      <w:tr w:rsidR="001C4199" w:rsidRPr="001C4199" w14:paraId="7058A9A2" w14:textId="77777777" w:rsidTr="5A699AF4">
        <w:trPr>
          <w:trHeight w:val="315"/>
          <w:jc w:val="center"/>
          <w:trPrChange w:id="884"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Change w:id="885"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tcPrChange>
          </w:tcPr>
          <w:p w14:paraId="6C0E5524" w14:textId="0E7B1156" w:rsidR="001C4199" w:rsidRPr="001C4199" w:rsidRDefault="650D320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Druida</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86"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7CE54813" w14:textId="77777777" w:rsidR="001C4199" w:rsidRPr="001C4199" w:rsidRDefault="001C4199" w:rsidP="001C4199">
            <w:pPr>
              <w:spacing w:after="0" w:line="240" w:lineRule="auto"/>
              <w:jc w:val="left"/>
              <w:rPr>
                <w:rFonts w:eastAsia="Times New Roman" w:cs="Arial"/>
                <w:kern w:val="0"/>
                <w:sz w:val="20"/>
                <w:szCs w:val="20"/>
                <w:lang w:eastAsia="es-ES"/>
                <w14:ligatures w14:val="none"/>
              </w:rPr>
            </w:pPr>
            <w:r w:rsidRPr="001C4199">
              <w:rPr>
                <w:rFonts w:eastAsia="Times New Roman" w:cs="Arial"/>
                <w:kern w:val="0"/>
                <w:sz w:val="20"/>
                <w:szCs w:val="20"/>
                <w:lang w:eastAsia="es-ES"/>
                <w14:ligatures w14:val="none"/>
              </w:rPr>
              <w:t>Balance</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87"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030B06CE" w14:textId="77777777" w:rsidR="001C4199" w:rsidRPr="001C4199" w:rsidRDefault="001C4199" w:rsidP="001C4199">
            <w:pPr>
              <w:spacing w:after="0" w:line="240" w:lineRule="auto"/>
              <w:jc w:val="left"/>
              <w:rPr>
                <w:rFonts w:eastAsia="Times New Roman" w:cs="Arial"/>
                <w:color w:val="2A3243"/>
                <w:kern w:val="0"/>
                <w:sz w:val="20"/>
                <w:szCs w:val="20"/>
                <w:lang w:eastAsia="es-ES"/>
                <w14:ligatures w14:val="none"/>
              </w:rPr>
            </w:pPr>
            <w:r w:rsidRPr="001C4199">
              <w:rPr>
                <w:rFonts w:eastAsia="Times New Roman" w:cs="Arial"/>
                <w:color w:val="2A3243"/>
                <w:kern w:val="0"/>
                <w:sz w:val="20"/>
                <w:szCs w:val="20"/>
                <w:lang w:eastAsia="es-ES"/>
                <w14:ligatures w14:val="none"/>
              </w:rPr>
              <w:t>DPS</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88"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5910B0BA" w14:textId="77777777" w:rsidR="001C4199" w:rsidRPr="001C4199" w:rsidRDefault="001C4199" w:rsidP="001C4199">
            <w:pPr>
              <w:spacing w:after="0" w:line="240" w:lineRule="auto"/>
              <w:jc w:val="left"/>
              <w:rPr>
                <w:rFonts w:eastAsia="Times New Roman" w:cs="Arial"/>
                <w:color w:val="363F32"/>
                <w:kern w:val="0"/>
                <w:sz w:val="20"/>
                <w:szCs w:val="20"/>
                <w:lang w:eastAsia="es-ES"/>
                <w14:ligatures w14:val="none"/>
              </w:rPr>
            </w:pPr>
            <w:r w:rsidRPr="001C4199">
              <w:rPr>
                <w:rFonts w:eastAsia="Times New Roman" w:cs="Arial"/>
                <w:color w:val="363F32"/>
                <w:kern w:val="0"/>
                <w:sz w:val="20"/>
                <w:szCs w:val="20"/>
                <w:lang w:eastAsia="es-ES"/>
                <w14:ligatures w14:val="none"/>
              </w:rPr>
              <w:t>Intelecto</w:t>
            </w:r>
          </w:p>
        </w:tc>
      </w:tr>
      <w:tr w:rsidR="001C4199" w:rsidRPr="001C4199" w14:paraId="164CF637" w14:textId="77777777" w:rsidTr="5A699AF4">
        <w:trPr>
          <w:trHeight w:val="315"/>
          <w:jc w:val="center"/>
          <w:trPrChange w:id="889"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Change w:id="890"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FF9900"/>
                <w:tcMar>
                  <w:top w:w="30" w:type="dxa"/>
                  <w:left w:w="45" w:type="dxa"/>
                  <w:bottom w:w="30" w:type="dxa"/>
                  <w:right w:w="45" w:type="dxa"/>
                </w:tcMar>
                <w:vAlign w:val="bottom"/>
                <w:hideMark/>
              </w:tcPr>
            </w:tcPrChange>
          </w:tcPr>
          <w:p w14:paraId="1470A96F" w14:textId="15EC3A04" w:rsidR="001C4199" w:rsidRPr="001C4199" w:rsidRDefault="001C4199" w:rsidP="001C4199">
            <w:pPr>
              <w:spacing w:after="0" w:line="240" w:lineRule="auto"/>
              <w:jc w:val="left"/>
              <w:rPr>
                <w:rFonts w:eastAsia="Times New Roman" w:cs="Arial"/>
                <w:kern w:val="0"/>
                <w:sz w:val="20"/>
                <w:szCs w:val="20"/>
                <w:lang w:eastAsia="es-ES"/>
                <w14:ligatures w14:val="none"/>
              </w:rPr>
            </w:pPr>
            <w:r w:rsidRPr="001C4199">
              <w:rPr>
                <w:rFonts w:eastAsia="Times New Roman" w:cs="Arial"/>
                <w:kern w:val="0"/>
                <w:sz w:val="20"/>
                <w:szCs w:val="20"/>
                <w:lang w:eastAsia="es-ES"/>
                <w14:ligatures w14:val="none"/>
              </w:rPr>
              <w:t>Druid</w:t>
            </w:r>
            <w:r w:rsidR="650D3204">
              <w:rPr>
                <w:rFonts w:eastAsia="Times New Roman" w:cs="Arial"/>
                <w:kern w:val="0"/>
                <w:sz w:val="20"/>
                <w:szCs w:val="20"/>
                <w:lang w:eastAsia="es-ES"/>
                <w14:ligatures w14:val="none"/>
              </w:rPr>
              <w:t>a</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91"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4120CB49" w14:textId="7020FED1" w:rsidR="001C4199" w:rsidRPr="001C4199" w:rsidRDefault="48C7423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Restauración</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92"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22237FB2" w14:textId="77777777" w:rsidR="001C4199" w:rsidRPr="001C4199" w:rsidRDefault="001C4199" w:rsidP="001C4199">
            <w:pPr>
              <w:spacing w:after="0" w:line="240" w:lineRule="auto"/>
              <w:jc w:val="left"/>
              <w:rPr>
                <w:rFonts w:eastAsia="Times New Roman" w:cs="Arial"/>
                <w:color w:val="133819"/>
                <w:kern w:val="0"/>
                <w:sz w:val="20"/>
                <w:szCs w:val="20"/>
                <w:lang w:eastAsia="es-ES"/>
                <w14:ligatures w14:val="none"/>
              </w:rPr>
            </w:pPr>
            <w:r w:rsidRPr="001C4199">
              <w:rPr>
                <w:rFonts w:eastAsia="Times New Roman" w:cs="Arial"/>
                <w:color w:val="133819"/>
                <w:kern w:val="0"/>
                <w:sz w:val="20"/>
                <w:szCs w:val="20"/>
                <w:lang w:eastAsia="es-ES"/>
                <w14:ligatures w14:val="none"/>
              </w:rPr>
              <w:t>Sanador</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93"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46E690C7" w14:textId="77777777" w:rsidR="001C4199" w:rsidRPr="001C4199" w:rsidRDefault="001C4199" w:rsidP="001C4199">
            <w:pPr>
              <w:spacing w:after="0" w:line="240" w:lineRule="auto"/>
              <w:jc w:val="left"/>
              <w:rPr>
                <w:rFonts w:eastAsia="Times New Roman" w:cs="Arial"/>
                <w:color w:val="363F32"/>
                <w:kern w:val="0"/>
                <w:sz w:val="20"/>
                <w:szCs w:val="20"/>
                <w:lang w:eastAsia="es-ES"/>
                <w14:ligatures w14:val="none"/>
              </w:rPr>
            </w:pPr>
            <w:r w:rsidRPr="001C4199">
              <w:rPr>
                <w:rFonts w:eastAsia="Times New Roman" w:cs="Arial"/>
                <w:color w:val="363F32"/>
                <w:kern w:val="0"/>
                <w:sz w:val="20"/>
                <w:szCs w:val="20"/>
                <w:lang w:eastAsia="es-ES"/>
                <w14:ligatures w14:val="none"/>
              </w:rPr>
              <w:t>Intelecto</w:t>
            </w:r>
          </w:p>
        </w:tc>
      </w:tr>
      <w:tr w:rsidR="001C4199" w:rsidRPr="001C4199" w14:paraId="355A92BE" w14:textId="77777777" w:rsidTr="5A699AF4">
        <w:trPr>
          <w:trHeight w:val="315"/>
          <w:jc w:val="center"/>
          <w:trPrChange w:id="894"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45818E"/>
            <w:tcMar>
              <w:top w:w="30" w:type="dxa"/>
              <w:left w:w="45" w:type="dxa"/>
              <w:bottom w:w="30" w:type="dxa"/>
              <w:right w:w="45" w:type="dxa"/>
            </w:tcMar>
            <w:vAlign w:val="bottom"/>
            <w:hideMark/>
            <w:tcPrChange w:id="895"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45818E"/>
                <w:tcMar>
                  <w:top w:w="30" w:type="dxa"/>
                  <w:left w:w="45" w:type="dxa"/>
                  <w:bottom w:w="30" w:type="dxa"/>
                  <w:right w:w="45" w:type="dxa"/>
                </w:tcMar>
                <w:vAlign w:val="bottom"/>
                <w:hideMark/>
              </w:tcPr>
            </w:tcPrChange>
          </w:tcPr>
          <w:p w14:paraId="218E603E" w14:textId="63810B94" w:rsidR="001C4199" w:rsidRPr="001C4199" w:rsidRDefault="650D320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Evocador</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96"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6E0EF034" w14:textId="23810F98" w:rsidR="001C4199" w:rsidRPr="001C4199" w:rsidRDefault="48C7423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Devastación</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97"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4E21F83F" w14:textId="77777777" w:rsidR="001C4199" w:rsidRPr="001C4199" w:rsidRDefault="001C4199" w:rsidP="001C4199">
            <w:pPr>
              <w:spacing w:after="0" w:line="240" w:lineRule="auto"/>
              <w:jc w:val="left"/>
              <w:rPr>
                <w:rFonts w:eastAsia="Times New Roman" w:cs="Arial"/>
                <w:color w:val="2A3243"/>
                <w:kern w:val="0"/>
                <w:sz w:val="20"/>
                <w:szCs w:val="20"/>
                <w:lang w:eastAsia="es-ES"/>
                <w14:ligatures w14:val="none"/>
              </w:rPr>
            </w:pPr>
            <w:r w:rsidRPr="001C4199">
              <w:rPr>
                <w:rFonts w:eastAsia="Times New Roman" w:cs="Arial"/>
                <w:color w:val="2A3243"/>
                <w:kern w:val="0"/>
                <w:sz w:val="20"/>
                <w:szCs w:val="20"/>
                <w:lang w:eastAsia="es-ES"/>
                <w14:ligatures w14:val="none"/>
              </w:rPr>
              <w:t>DPS</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898"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083D5E62" w14:textId="77777777" w:rsidR="001C4199" w:rsidRPr="001C4199" w:rsidRDefault="001C4199" w:rsidP="001C4199">
            <w:pPr>
              <w:spacing w:after="0" w:line="240" w:lineRule="auto"/>
              <w:jc w:val="left"/>
              <w:rPr>
                <w:rFonts w:eastAsia="Times New Roman" w:cs="Arial"/>
                <w:color w:val="363F32"/>
                <w:kern w:val="0"/>
                <w:sz w:val="20"/>
                <w:szCs w:val="20"/>
                <w:lang w:eastAsia="es-ES"/>
                <w14:ligatures w14:val="none"/>
              </w:rPr>
            </w:pPr>
            <w:r w:rsidRPr="001C4199">
              <w:rPr>
                <w:rFonts w:eastAsia="Times New Roman" w:cs="Arial"/>
                <w:color w:val="363F32"/>
                <w:kern w:val="0"/>
                <w:sz w:val="20"/>
                <w:szCs w:val="20"/>
                <w:lang w:eastAsia="es-ES"/>
                <w14:ligatures w14:val="none"/>
              </w:rPr>
              <w:t>Intelecto</w:t>
            </w:r>
          </w:p>
        </w:tc>
      </w:tr>
      <w:tr w:rsidR="001C4199" w:rsidRPr="001C4199" w14:paraId="5684173B" w14:textId="77777777" w:rsidTr="5A699AF4">
        <w:trPr>
          <w:trHeight w:val="315"/>
          <w:jc w:val="center"/>
          <w:trPrChange w:id="899"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45818E"/>
            <w:tcMar>
              <w:top w:w="30" w:type="dxa"/>
              <w:left w:w="45" w:type="dxa"/>
              <w:bottom w:w="30" w:type="dxa"/>
              <w:right w:w="45" w:type="dxa"/>
            </w:tcMar>
            <w:vAlign w:val="bottom"/>
            <w:hideMark/>
            <w:tcPrChange w:id="900"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45818E"/>
                <w:tcMar>
                  <w:top w:w="30" w:type="dxa"/>
                  <w:left w:w="45" w:type="dxa"/>
                  <w:bottom w:w="30" w:type="dxa"/>
                  <w:right w:w="45" w:type="dxa"/>
                </w:tcMar>
                <w:vAlign w:val="bottom"/>
                <w:hideMark/>
              </w:tcPr>
            </w:tcPrChange>
          </w:tcPr>
          <w:p w14:paraId="6EBC6540" w14:textId="2F48EB0A" w:rsidR="001C4199" w:rsidRPr="001C4199" w:rsidRDefault="650D320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Evocador</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01"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4C854D79" w14:textId="1FED822A" w:rsidR="001C4199" w:rsidRPr="001C4199" w:rsidRDefault="44455271"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Conservación</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02"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30F9F34C" w14:textId="77777777" w:rsidR="001C4199" w:rsidRPr="001C4199" w:rsidRDefault="001C4199" w:rsidP="001C4199">
            <w:pPr>
              <w:spacing w:after="0" w:line="240" w:lineRule="auto"/>
              <w:jc w:val="left"/>
              <w:rPr>
                <w:rFonts w:eastAsia="Times New Roman" w:cs="Arial"/>
                <w:color w:val="133819"/>
                <w:kern w:val="0"/>
                <w:sz w:val="20"/>
                <w:szCs w:val="20"/>
                <w:lang w:eastAsia="es-ES"/>
                <w14:ligatures w14:val="none"/>
              </w:rPr>
            </w:pPr>
            <w:r w:rsidRPr="001C4199">
              <w:rPr>
                <w:rFonts w:eastAsia="Times New Roman" w:cs="Arial"/>
                <w:color w:val="133819"/>
                <w:kern w:val="0"/>
                <w:sz w:val="20"/>
                <w:szCs w:val="20"/>
                <w:lang w:eastAsia="es-ES"/>
                <w14:ligatures w14:val="none"/>
              </w:rPr>
              <w:t>Sanador</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03"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7FF78A5D" w14:textId="77777777" w:rsidR="001C4199" w:rsidRPr="001C4199" w:rsidRDefault="001C4199" w:rsidP="001C4199">
            <w:pPr>
              <w:spacing w:after="0" w:line="240" w:lineRule="auto"/>
              <w:jc w:val="left"/>
              <w:rPr>
                <w:rFonts w:eastAsia="Times New Roman" w:cs="Arial"/>
                <w:color w:val="363F32"/>
                <w:kern w:val="0"/>
                <w:sz w:val="20"/>
                <w:szCs w:val="20"/>
                <w:lang w:eastAsia="es-ES"/>
                <w14:ligatures w14:val="none"/>
              </w:rPr>
            </w:pPr>
            <w:r w:rsidRPr="001C4199">
              <w:rPr>
                <w:rFonts w:eastAsia="Times New Roman" w:cs="Arial"/>
                <w:color w:val="363F32"/>
                <w:kern w:val="0"/>
                <w:sz w:val="20"/>
                <w:szCs w:val="20"/>
                <w:lang w:eastAsia="es-ES"/>
                <w14:ligatures w14:val="none"/>
              </w:rPr>
              <w:t>Intelecto</w:t>
            </w:r>
          </w:p>
        </w:tc>
      </w:tr>
      <w:tr w:rsidR="001C4199" w:rsidRPr="001C4199" w14:paraId="3C638B0C" w14:textId="77777777" w:rsidTr="5A699AF4">
        <w:trPr>
          <w:trHeight w:val="315"/>
          <w:jc w:val="center"/>
          <w:trPrChange w:id="904"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Change w:id="905"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tcPrChange>
          </w:tcPr>
          <w:p w14:paraId="247C1F9B" w14:textId="77777777" w:rsidR="001C4199" w:rsidRPr="001C4199" w:rsidRDefault="001C4199" w:rsidP="001C4199">
            <w:pPr>
              <w:spacing w:after="0" w:line="240" w:lineRule="auto"/>
              <w:jc w:val="left"/>
              <w:rPr>
                <w:rFonts w:eastAsia="Times New Roman" w:cs="Arial"/>
                <w:kern w:val="0"/>
                <w:sz w:val="20"/>
                <w:szCs w:val="20"/>
                <w:lang w:eastAsia="es-ES"/>
                <w14:ligatures w14:val="none"/>
              </w:rPr>
            </w:pPr>
            <w:r w:rsidRPr="001C4199">
              <w:rPr>
                <w:rFonts w:eastAsia="Times New Roman" w:cs="Arial"/>
                <w:kern w:val="0"/>
                <w:sz w:val="20"/>
                <w:szCs w:val="20"/>
                <w:lang w:eastAsia="es-ES"/>
                <w14:ligatures w14:val="none"/>
              </w:rPr>
              <w:t>Mage</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06"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48D549BC" w14:textId="037CB61B" w:rsidR="001C4199" w:rsidRPr="001C4199" w:rsidRDefault="001C4199" w:rsidP="001C4199">
            <w:pPr>
              <w:spacing w:after="0" w:line="240" w:lineRule="auto"/>
              <w:jc w:val="left"/>
              <w:rPr>
                <w:rFonts w:eastAsia="Times New Roman" w:cs="Arial"/>
                <w:kern w:val="0"/>
                <w:sz w:val="20"/>
                <w:szCs w:val="20"/>
                <w:lang w:eastAsia="es-ES"/>
                <w14:ligatures w14:val="none"/>
              </w:rPr>
            </w:pPr>
            <w:r w:rsidRPr="001C4199">
              <w:rPr>
                <w:rFonts w:eastAsia="Times New Roman" w:cs="Arial"/>
                <w:kern w:val="0"/>
                <w:sz w:val="20"/>
                <w:szCs w:val="20"/>
                <w:lang w:eastAsia="es-ES"/>
                <w14:ligatures w14:val="none"/>
              </w:rPr>
              <w:t>Arcan</w:t>
            </w:r>
            <w:r w:rsidR="650D3204">
              <w:rPr>
                <w:rFonts w:eastAsia="Times New Roman" w:cs="Arial"/>
                <w:kern w:val="0"/>
                <w:sz w:val="20"/>
                <w:szCs w:val="20"/>
                <w:lang w:eastAsia="es-ES"/>
                <w14:ligatures w14:val="none"/>
              </w:rPr>
              <w:t>o</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07"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397A95A0" w14:textId="77777777" w:rsidR="001C4199" w:rsidRPr="001C4199" w:rsidRDefault="001C4199" w:rsidP="001C4199">
            <w:pPr>
              <w:spacing w:after="0" w:line="240" w:lineRule="auto"/>
              <w:jc w:val="left"/>
              <w:rPr>
                <w:rFonts w:eastAsia="Times New Roman" w:cs="Arial"/>
                <w:color w:val="2A3243"/>
                <w:kern w:val="0"/>
                <w:sz w:val="20"/>
                <w:szCs w:val="20"/>
                <w:lang w:eastAsia="es-ES"/>
                <w14:ligatures w14:val="none"/>
              </w:rPr>
            </w:pPr>
            <w:r w:rsidRPr="001C4199">
              <w:rPr>
                <w:rFonts w:eastAsia="Times New Roman" w:cs="Arial"/>
                <w:color w:val="2A3243"/>
                <w:kern w:val="0"/>
                <w:sz w:val="20"/>
                <w:szCs w:val="20"/>
                <w:lang w:eastAsia="es-ES"/>
                <w14:ligatures w14:val="none"/>
              </w:rPr>
              <w:t>DPS</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08"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2ECAFD48" w14:textId="77777777" w:rsidR="001C4199" w:rsidRPr="001C4199" w:rsidRDefault="001C4199" w:rsidP="001C4199">
            <w:pPr>
              <w:spacing w:after="0" w:line="240" w:lineRule="auto"/>
              <w:jc w:val="left"/>
              <w:rPr>
                <w:rFonts w:eastAsia="Times New Roman" w:cs="Arial"/>
                <w:color w:val="363F32"/>
                <w:kern w:val="0"/>
                <w:sz w:val="20"/>
                <w:szCs w:val="20"/>
                <w:lang w:eastAsia="es-ES"/>
                <w14:ligatures w14:val="none"/>
              </w:rPr>
            </w:pPr>
            <w:r w:rsidRPr="001C4199">
              <w:rPr>
                <w:rFonts w:eastAsia="Times New Roman" w:cs="Arial"/>
                <w:color w:val="363F32"/>
                <w:kern w:val="0"/>
                <w:sz w:val="20"/>
                <w:szCs w:val="20"/>
                <w:lang w:eastAsia="es-ES"/>
                <w14:ligatures w14:val="none"/>
              </w:rPr>
              <w:t>Intelecto</w:t>
            </w:r>
          </w:p>
        </w:tc>
      </w:tr>
      <w:tr w:rsidR="001C4199" w:rsidRPr="001C4199" w14:paraId="1AFFF584" w14:textId="77777777" w:rsidTr="5A699AF4">
        <w:trPr>
          <w:trHeight w:val="315"/>
          <w:jc w:val="center"/>
          <w:trPrChange w:id="909"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Change w:id="910"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tcPrChange>
          </w:tcPr>
          <w:p w14:paraId="51DA27AC" w14:textId="1402423F" w:rsidR="001C4199" w:rsidRPr="001C4199" w:rsidRDefault="650D320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Mago</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11"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3930C2EF" w14:textId="384B54DE" w:rsidR="001C4199" w:rsidRPr="001C4199" w:rsidRDefault="650D320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Fuego</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12"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1EB30F50" w14:textId="77777777" w:rsidR="001C4199" w:rsidRPr="001C4199" w:rsidRDefault="001C4199" w:rsidP="001C4199">
            <w:pPr>
              <w:spacing w:after="0" w:line="240" w:lineRule="auto"/>
              <w:jc w:val="left"/>
              <w:rPr>
                <w:rFonts w:eastAsia="Times New Roman" w:cs="Arial"/>
                <w:color w:val="2A3243"/>
                <w:kern w:val="0"/>
                <w:sz w:val="20"/>
                <w:szCs w:val="20"/>
                <w:lang w:eastAsia="es-ES"/>
                <w14:ligatures w14:val="none"/>
              </w:rPr>
            </w:pPr>
            <w:r w:rsidRPr="001C4199">
              <w:rPr>
                <w:rFonts w:eastAsia="Times New Roman" w:cs="Arial"/>
                <w:color w:val="2A3243"/>
                <w:kern w:val="0"/>
                <w:sz w:val="20"/>
                <w:szCs w:val="20"/>
                <w:lang w:eastAsia="es-ES"/>
                <w14:ligatures w14:val="none"/>
              </w:rPr>
              <w:t>DPS</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13"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565F2449" w14:textId="77777777" w:rsidR="001C4199" w:rsidRPr="001C4199" w:rsidRDefault="001C4199" w:rsidP="001C4199">
            <w:pPr>
              <w:spacing w:after="0" w:line="240" w:lineRule="auto"/>
              <w:jc w:val="left"/>
              <w:rPr>
                <w:rFonts w:eastAsia="Times New Roman" w:cs="Arial"/>
                <w:color w:val="363F32"/>
                <w:kern w:val="0"/>
                <w:sz w:val="20"/>
                <w:szCs w:val="20"/>
                <w:lang w:eastAsia="es-ES"/>
                <w14:ligatures w14:val="none"/>
              </w:rPr>
            </w:pPr>
            <w:r w:rsidRPr="001C4199">
              <w:rPr>
                <w:rFonts w:eastAsia="Times New Roman" w:cs="Arial"/>
                <w:color w:val="363F32"/>
                <w:kern w:val="0"/>
                <w:sz w:val="20"/>
                <w:szCs w:val="20"/>
                <w:lang w:eastAsia="es-ES"/>
                <w14:ligatures w14:val="none"/>
              </w:rPr>
              <w:t>Intelecto</w:t>
            </w:r>
          </w:p>
        </w:tc>
      </w:tr>
      <w:tr w:rsidR="001C4199" w:rsidRPr="001C4199" w14:paraId="257F2245" w14:textId="77777777" w:rsidTr="5A699AF4">
        <w:trPr>
          <w:trHeight w:val="315"/>
          <w:jc w:val="center"/>
          <w:trPrChange w:id="914"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Change w:id="915"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A4C2F4"/>
                <w:tcMar>
                  <w:top w:w="30" w:type="dxa"/>
                  <w:left w:w="45" w:type="dxa"/>
                  <w:bottom w:w="30" w:type="dxa"/>
                  <w:right w:w="45" w:type="dxa"/>
                </w:tcMar>
                <w:vAlign w:val="bottom"/>
                <w:hideMark/>
              </w:tcPr>
            </w:tcPrChange>
          </w:tcPr>
          <w:p w14:paraId="687A7921" w14:textId="778D467E" w:rsidR="001C4199" w:rsidRPr="001C4199" w:rsidRDefault="650D320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Mago</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16"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3D85DF53" w14:textId="237E8A25" w:rsidR="001C4199" w:rsidRPr="001C4199" w:rsidRDefault="650D320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Escarcha</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17"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53D5420D" w14:textId="77777777" w:rsidR="001C4199" w:rsidRPr="001C4199" w:rsidRDefault="001C4199" w:rsidP="001C4199">
            <w:pPr>
              <w:spacing w:after="0" w:line="240" w:lineRule="auto"/>
              <w:jc w:val="left"/>
              <w:rPr>
                <w:rFonts w:eastAsia="Times New Roman" w:cs="Arial"/>
                <w:color w:val="2A3243"/>
                <w:kern w:val="0"/>
                <w:sz w:val="20"/>
                <w:szCs w:val="20"/>
                <w:lang w:eastAsia="es-ES"/>
                <w14:ligatures w14:val="none"/>
              </w:rPr>
            </w:pPr>
            <w:r w:rsidRPr="001C4199">
              <w:rPr>
                <w:rFonts w:eastAsia="Times New Roman" w:cs="Arial"/>
                <w:color w:val="2A3243"/>
                <w:kern w:val="0"/>
                <w:sz w:val="20"/>
                <w:szCs w:val="20"/>
                <w:lang w:eastAsia="es-ES"/>
                <w14:ligatures w14:val="none"/>
              </w:rPr>
              <w:t>DPS</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18"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3753D0D4" w14:textId="77777777" w:rsidR="001C4199" w:rsidRPr="001C4199" w:rsidRDefault="001C4199" w:rsidP="001C4199">
            <w:pPr>
              <w:spacing w:after="0" w:line="240" w:lineRule="auto"/>
              <w:jc w:val="left"/>
              <w:rPr>
                <w:rFonts w:eastAsia="Times New Roman" w:cs="Arial"/>
                <w:color w:val="363F32"/>
                <w:kern w:val="0"/>
                <w:sz w:val="20"/>
                <w:szCs w:val="20"/>
                <w:lang w:eastAsia="es-ES"/>
                <w14:ligatures w14:val="none"/>
              </w:rPr>
            </w:pPr>
            <w:r w:rsidRPr="001C4199">
              <w:rPr>
                <w:rFonts w:eastAsia="Times New Roman" w:cs="Arial"/>
                <w:color w:val="363F32"/>
                <w:kern w:val="0"/>
                <w:sz w:val="20"/>
                <w:szCs w:val="20"/>
                <w:lang w:eastAsia="es-ES"/>
                <w14:ligatures w14:val="none"/>
              </w:rPr>
              <w:t>Intelecto</w:t>
            </w:r>
          </w:p>
        </w:tc>
      </w:tr>
      <w:tr w:rsidR="001C4199" w:rsidRPr="001C4199" w14:paraId="6B414177" w14:textId="77777777" w:rsidTr="5A699AF4">
        <w:trPr>
          <w:trHeight w:val="315"/>
          <w:jc w:val="center"/>
          <w:trPrChange w:id="919"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Change w:id="920"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tcPrChange>
          </w:tcPr>
          <w:p w14:paraId="19526EF6" w14:textId="5BF91E51" w:rsidR="001C4199" w:rsidRPr="001C4199" w:rsidRDefault="650D320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Monje</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21"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0A778832" w14:textId="6AF66571" w:rsidR="001C4199" w:rsidRPr="001C4199" w:rsidRDefault="6D05449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Tejedor de niebla</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22"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26B09BD1" w14:textId="77777777" w:rsidR="001C4199" w:rsidRPr="001C4199" w:rsidRDefault="001C4199" w:rsidP="001C4199">
            <w:pPr>
              <w:spacing w:after="0" w:line="240" w:lineRule="auto"/>
              <w:jc w:val="left"/>
              <w:rPr>
                <w:rFonts w:eastAsia="Times New Roman" w:cs="Arial"/>
                <w:color w:val="133819"/>
                <w:kern w:val="0"/>
                <w:sz w:val="20"/>
                <w:szCs w:val="20"/>
                <w:lang w:eastAsia="es-ES"/>
                <w14:ligatures w14:val="none"/>
              </w:rPr>
            </w:pPr>
            <w:r w:rsidRPr="001C4199">
              <w:rPr>
                <w:rFonts w:eastAsia="Times New Roman" w:cs="Arial"/>
                <w:color w:val="133819"/>
                <w:kern w:val="0"/>
                <w:sz w:val="20"/>
                <w:szCs w:val="20"/>
                <w:lang w:eastAsia="es-ES"/>
                <w14:ligatures w14:val="none"/>
              </w:rPr>
              <w:t>Sanador</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23"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6056567F" w14:textId="77777777" w:rsidR="001C4199" w:rsidRPr="001C4199" w:rsidRDefault="001C4199" w:rsidP="001C4199">
            <w:pPr>
              <w:spacing w:after="0" w:line="240" w:lineRule="auto"/>
              <w:jc w:val="left"/>
              <w:rPr>
                <w:rFonts w:eastAsia="Times New Roman" w:cs="Arial"/>
                <w:color w:val="363F32"/>
                <w:kern w:val="0"/>
                <w:sz w:val="20"/>
                <w:szCs w:val="20"/>
                <w:lang w:eastAsia="es-ES"/>
                <w14:ligatures w14:val="none"/>
              </w:rPr>
            </w:pPr>
            <w:r w:rsidRPr="001C4199">
              <w:rPr>
                <w:rFonts w:eastAsia="Times New Roman" w:cs="Arial"/>
                <w:color w:val="363F32"/>
                <w:kern w:val="0"/>
                <w:sz w:val="20"/>
                <w:szCs w:val="20"/>
                <w:lang w:eastAsia="es-ES"/>
                <w14:ligatures w14:val="none"/>
              </w:rPr>
              <w:t>Intelecto</w:t>
            </w:r>
          </w:p>
        </w:tc>
      </w:tr>
      <w:tr w:rsidR="001C4199" w:rsidRPr="001C4199" w14:paraId="1FE94AD6" w14:textId="77777777" w:rsidTr="5A699AF4">
        <w:trPr>
          <w:trHeight w:val="315"/>
          <w:jc w:val="center"/>
          <w:trPrChange w:id="924"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Change w:id="925"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EA9999"/>
                <w:tcMar>
                  <w:top w:w="30" w:type="dxa"/>
                  <w:left w:w="45" w:type="dxa"/>
                  <w:bottom w:w="30" w:type="dxa"/>
                  <w:right w:w="45" w:type="dxa"/>
                </w:tcMar>
                <w:vAlign w:val="bottom"/>
                <w:hideMark/>
              </w:tcPr>
            </w:tcPrChange>
          </w:tcPr>
          <w:p w14:paraId="417971AF" w14:textId="57F2204D" w:rsidR="001C4199" w:rsidRPr="001C4199" w:rsidRDefault="001C4199" w:rsidP="001C4199">
            <w:pPr>
              <w:spacing w:after="0" w:line="240" w:lineRule="auto"/>
              <w:jc w:val="left"/>
              <w:rPr>
                <w:rFonts w:eastAsia="Times New Roman" w:cs="Arial"/>
                <w:kern w:val="0"/>
                <w:sz w:val="20"/>
                <w:szCs w:val="20"/>
                <w:lang w:eastAsia="es-ES"/>
                <w14:ligatures w14:val="none"/>
              </w:rPr>
            </w:pPr>
            <w:r w:rsidRPr="001C4199">
              <w:rPr>
                <w:rFonts w:eastAsia="Times New Roman" w:cs="Arial"/>
                <w:kern w:val="0"/>
                <w:sz w:val="20"/>
                <w:szCs w:val="20"/>
                <w:lang w:eastAsia="es-ES"/>
                <w14:ligatures w14:val="none"/>
              </w:rPr>
              <w:lastRenderedPageBreak/>
              <w:t>Palad</w:t>
            </w:r>
            <w:r w:rsidR="650D3204">
              <w:rPr>
                <w:rFonts w:eastAsia="Times New Roman" w:cs="Arial"/>
                <w:kern w:val="0"/>
                <w:sz w:val="20"/>
                <w:szCs w:val="20"/>
                <w:lang w:eastAsia="es-ES"/>
                <w14:ligatures w14:val="none"/>
              </w:rPr>
              <w:t>í</w:t>
            </w:r>
            <w:r w:rsidRPr="001C4199">
              <w:rPr>
                <w:rFonts w:eastAsia="Times New Roman" w:cs="Arial"/>
                <w:kern w:val="0"/>
                <w:sz w:val="20"/>
                <w:szCs w:val="20"/>
                <w:lang w:eastAsia="es-ES"/>
                <w14:ligatures w14:val="none"/>
              </w:rPr>
              <w:t>n</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26"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6B0B1F5D" w14:textId="6398567D" w:rsidR="001C4199" w:rsidRPr="001C4199" w:rsidRDefault="6D05449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Sagrado</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27"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24BF15FE" w14:textId="77777777" w:rsidR="001C4199" w:rsidRPr="001C4199" w:rsidRDefault="001C4199" w:rsidP="001C4199">
            <w:pPr>
              <w:spacing w:after="0" w:line="240" w:lineRule="auto"/>
              <w:jc w:val="left"/>
              <w:rPr>
                <w:rFonts w:eastAsia="Times New Roman" w:cs="Arial"/>
                <w:color w:val="133819"/>
                <w:kern w:val="0"/>
                <w:sz w:val="20"/>
                <w:szCs w:val="20"/>
                <w:lang w:eastAsia="es-ES"/>
                <w14:ligatures w14:val="none"/>
              </w:rPr>
            </w:pPr>
            <w:r w:rsidRPr="001C4199">
              <w:rPr>
                <w:rFonts w:eastAsia="Times New Roman" w:cs="Arial"/>
                <w:color w:val="133819"/>
                <w:kern w:val="0"/>
                <w:sz w:val="20"/>
                <w:szCs w:val="20"/>
                <w:lang w:eastAsia="es-ES"/>
                <w14:ligatures w14:val="none"/>
              </w:rPr>
              <w:t>Sanador</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28"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51BB77A1" w14:textId="77777777" w:rsidR="001C4199" w:rsidRPr="001C4199" w:rsidRDefault="001C4199" w:rsidP="001C4199">
            <w:pPr>
              <w:spacing w:after="0" w:line="240" w:lineRule="auto"/>
              <w:jc w:val="left"/>
              <w:rPr>
                <w:rFonts w:eastAsia="Times New Roman" w:cs="Arial"/>
                <w:color w:val="363F32"/>
                <w:kern w:val="0"/>
                <w:sz w:val="20"/>
                <w:szCs w:val="20"/>
                <w:lang w:eastAsia="es-ES"/>
                <w14:ligatures w14:val="none"/>
              </w:rPr>
            </w:pPr>
            <w:r w:rsidRPr="001C4199">
              <w:rPr>
                <w:rFonts w:eastAsia="Times New Roman" w:cs="Arial"/>
                <w:color w:val="363F32"/>
                <w:kern w:val="0"/>
                <w:sz w:val="20"/>
                <w:szCs w:val="20"/>
                <w:lang w:eastAsia="es-ES"/>
                <w14:ligatures w14:val="none"/>
              </w:rPr>
              <w:t>Intelecto</w:t>
            </w:r>
          </w:p>
        </w:tc>
      </w:tr>
      <w:tr w:rsidR="001C4199" w:rsidRPr="001C4199" w14:paraId="692905EB" w14:textId="77777777" w:rsidTr="5A699AF4">
        <w:trPr>
          <w:trHeight w:val="315"/>
          <w:jc w:val="center"/>
          <w:trPrChange w:id="929"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Change w:id="930"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tcPrChange>
          </w:tcPr>
          <w:p w14:paraId="53E8A412" w14:textId="202FA49E" w:rsidR="001C4199" w:rsidRPr="001C4199" w:rsidRDefault="650D320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Sacerdote</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31"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1EEB2673" w14:textId="0215BC43" w:rsidR="001C4199" w:rsidRPr="001C4199" w:rsidRDefault="6D05449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Disciplina</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32"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3E2ED06F" w14:textId="77777777" w:rsidR="001C4199" w:rsidRPr="001C4199" w:rsidRDefault="001C4199" w:rsidP="001C4199">
            <w:pPr>
              <w:spacing w:after="0" w:line="240" w:lineRule="auto"/>
              <w:jc w:val="left"/>
              <w:rPr>
                <w:rFonts w:eastAsia="Times New Roman" w:cs="Arial"/>
                <w:color w:val="133819"/>
                <w:kern w:val="0"/>
                <w:sz w:val="20"/>
                <w:szCs w:val="20"/>
                <w:lang w:eastAsia="es-ES"/>
                <w14:ligatures w14:val="none"/>
              </w:rPr>
            </w:pPr>
            <w:r w:rsidRPr="001C4199">
              <w:rPr>
                <w:rFonts w:eastAsia="Times New Roman" w:cs="Arial"/>
                <w:color w:val="133819"/>
                <w:kern w:val="0"/>
                <w:sz w:val="20"/>
                <w:szCs w:val="20"/>
                <w:lang w:eastAsia="es-ES"/>
                <w14:ligatures w14:val="none"/>
              </w:rPr>
              <w:t>Sanador</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33"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24FF172E" w14:textId="77777777" w:rsidR="001C4199" w:rsidRPr="001C4199" w:rsidRDefault="001C4199" w:rsidP="001C4199">
            <w:pPr>
              <w:spacing w:after="0" w:line="240" w:lineRule="auto"/>
              <w:jc w:val="left"/>
              <w:rPr>
                <w:rFonts w:eastAsia="Times New Roman" w:cs="Arial"/>
                <w:color w:val="363F32"/>
                <w:kern w:val="0"/>
                <w:sz w:val="20"/>
                <w:szCs w:val="20"/>
                <w:lang w:eastAsia="es-ES"/>
                <w14:ligatures w14:val="none"/>
              </w:rPr>
            </w:pPr>
            <w:r w:rsidRPr="001C4199">
              <w:rPr>
                <w:rFonts w:eastAsia="Times New Roman" w:cs="Arial"/>
                <w:color w:val="363F32"/>
                <w:kern w:val="0"/>
                <w:sz w:val="20"/>
                <w:szCs w:val="20"/>
                <w:lang w:eastAsia="es-ES"/>
                <w14:ligatures w14:val="none"/>
              </w:rPr>
              <w:t>Intelecto</w:t>
            </w:r>
          </w:p>
        </w:tc>
      </w:tr>
      <w:tr w:rsidR="001C4199" w:rsidRPr="001C4199" w14:paraId="7959AF0D" w14:textId="77777777" w:rsidTr="5A699AF4">
        <w:trPr>
          <w:trHeight w:val="315"/>
          <w:jc w:val="center"/>
          <w:trPrChange w:id="934"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Change w:id="935"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tcPrChange>
          </w:tcPr>
          <w:p w14:paraId="65D4E9C7" w14:textId="63ED8F30" w:rsidR="001C4199" w:rsidRPr="001C4199" w:rsidRDefault="650D320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Sacerdote</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36"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3419563A" w14:textId="2DCF35B8" w:rsidR="001C4199" w:rsidRPr="001C4199" w:rsidRDefault="6D05449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Sagrado</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37"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4B0DCE3B" w14:textId="77777777" w:rsidR="001C4199" w:rsidRPr="001C4199" w:rsidRDefault="001C4199" w:rsidP="001C4199">
            <w:pPr>
              <w:spacing w:after="0" w:line="240" w:lineRule="auto"/>
              <w:jc w:val="left"/>
              <w:rPr>
                <w:rFonts w:eastAsia="Times New Roman" w:cs="Arial"/>
                <w:color w:val="133819"/>
                <w:kern w:val="0"/>
                <w:sz w:val="20"/>
                <w:szCs w:val="20"/>
                <w:lang w:eastAsia="es-ES"/>
                <w14:ligatures w14:val="none"/>
              </w:rPr>
            </w:pPr>
            <w:r w:rsidRPr="001C4199">
              <w:rPr>
                <w:rFonts w:eastAsia="Times New Roman" w:cs="Arial"/>
                <w:color w:val="133819"/>
                <w:kern w:val="0"/>
                <w:sz w:val="20"/>
                <w:szCs w:val="20"/>
                <w:lang w:eastAsia="es-ES"/>
                <w14:ligatures w14:val="none"/>
              </w:rPr>
              <w:t>Sanador</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38"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6BAD7B22" w14:textId="77777777" w:rsidR="001C4199" w:rsidRPr="001C4199" w:rsidRDefault="001C4199" w:rsidP="001C4199">
            <w:pPr>
              <w:spacing w:after="0" w:line="240" w:lineRule="auto"/>
              <w:jc w:val="left"/>
              <w:rPr>
                <w:rFonts w:eastAsia="Times New Roman" w:cs="Arial"/>
                <w:color w:val="363F32"/>
                <w:kern w:val="0"/>
                <w:sz w:val="20"/>
                <w:szCs w:val="20"/>
                <w:lang w:eastAsia="es-ES"/>
                <w14:ligatures w14:val="none"/>
              </w:rPr>
            </w:pPr>
            <w:r w:rsidRPr="001C4199">
              <w:rPr>
                <w:rFonts w:eastAsia="Times New Roman" w:cs="Arial"/>
                <w:color w:val="363F32"/>
                <w:kern w:val="0"/>
                <w:sz w:val="20"/>
                <w:szCs w:val="20"/>
                <w:lang w:eastAsia="es-ES"/>
                <w14:ligatures w14:val="none"/>
              </w:rPr>
              <w:t>Intelecto</w:t>
            </w:r>
          </w:p>
        </w:tc>
      </w:tr>
      <w:tr w:rsidR="001C4199" w:rsidRPr="001C4199" w14:paraId="5EF01172" w14:textId="77777777" w:rsidTr="5A699AF4">
        <w:trPr>
          <w:trHeight w:val="315"/>
          <w:jc w:val="center"/>
          <w:trPrChange w:id="939"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Change w:id="940"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tcPrChange>
          </w:tcPr>
          <w:p w14:paraId="009D6E8D" w14:textId="3171DB28" w:rsidR="001C4199" w:rsidRPr="001C4199" w:rsidRDefault="650D320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Sacerdote</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41"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32A6CF32" w14:textId="52D8F488" w:rsidR="001C4199" w:rsidRPr="001C4199" w:rsidRDefault="6D05449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Sombra</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42"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44677EF1" w14:textId="77777777" w:rsidR="001C4199" w:rsidRPr="001C4199" w:rsidRDefault="001C4199" w:rsidP="001C4199">
            <w:pPr>
              <w:spacing w:after="0" w:line="240" w:lineRule="auto"/>
              <w:jc w:val="left"/>
              <w:rPr>
                <w:rFonts w:eastAsia="Times New Roman" w:cs="Arial"/>
                <w:color w:val="2A3243"/>
                <w:kern w:val="0"/>
                <w:sz w:val="20"/>
                <w:szCs w:val="20"/>
                <w:lang w:eastAsia="es-ES"/>
                <w14:ligatures w14:val="none"/>
              </w:rPr>
            </w:pPr>
            <w:r w:rsidRPr="001C4199">
              <w:rPr>
                <w:rFonts w:eastAsia="Times New Roman" w:cs="Arial"/>
                <w:color w:val="2A3243"/>
                <w:kern w:val="0"/>
                <w:sz w:val="20"/>
                <w:szCs w:val="20"/>
                <w:lang w:eastAsia="es-ES"/>
                <w14:ligatures w14:val="none"/>
              </w:rPr>
              <w:t>DPS</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43"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517DB75B" w14:textId="77777777" w:rsidR="001C4199" w:rsidRPr="001C4199" w:rsidRDefault="001C4199" w:rsidP="001C4199">
            <w:pPr>
              <w:spacing w:after="0" w:line="240" w:lineRule="auto"/>
              <w:jc w:val="left"/>
              <w:rPr>
                <w:rFonts w:eastAsia="Times New Roman" w:cs="Arial"/>
                <w:color w:val="363F32"/>
                <w:kern w:val="0"/>
                <w:sz w:val="20"/>
                <w:szCs w:val="20"/>
                <w:lang w:eastAsia="es-ES"/>
                <w14:ligatures w14:val="none"/>
              </w:rPr>
            </w:pPr>
            <w:r w:rsidRPr="001C4199">
              <w:rPr>
                <w:rFonts w:eastAsia="Times New Roman" w:cs="Arial"/>
                <w:color w:val="363F32"/>
                <w:kern w:val="0"/>
                <w:sz w:val="20"/>
                <w:szCs w:val="20"/>
                <w:lang w:eastAsia="es-ES"/>
                <w14:ligatures w14:val="none"/>
              </w:rPr>
              <w:t>Intelecto</w:t>
            </w:r>
          </w:p>
        </w:tc>
      </w:tr>
      <w:tr w:rsidR="001C4199" w:rsidRPr="001C4199" w14:paraId="501C7C08" w14:textId="77777777" w:rsidTr="5A699AF4">
        <w:trPr>
          <w:trHeight w:val="315"/>
          <w:jc w:val="center"/>
          <w:trPrChange w:id="944"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4A86E8"/>
            <w:tcMar>
              <w:top w:w="30" w:type="dxa"/>
              <w:left w:w="45" w:type="dxa"/>
              <w:bottom w:w="30" w:type="dxa"/>
              <w:right w:w="45" w:type="dxa"/>
            </w:tcMar>
            <w:vAlign w:val="bottom"/>
            <w:hideMark/>
            <w:tcPrChange w:id="945"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4A86E8"/>
                <w:tcMar>
                  <w:top w:w="30" w:type="dxa"/>
                  <w:left w:w="45" w:type="dxa"/>
                  <w:bottom w:w="30" w:type="dxa"/>
                  <w:right w:w="45" w:type="dxa"/>
                </w:tcMar>
                <w:vAlign w:val="bottom"/>
                <w:hideMark/>
              </w:tcPr>
            </w:tcPrChange>
          </w:tcPr>
          <w:p w14:paraId="3ADA3821" w14:textId="6423D1E3" w:rsidR="001C4199" w:rsidRPr="001C4199" w:rsidRDefault="650D320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Chamán</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46"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60A80B2D" w14:textId="77777777" w:rsidR="001C4199" w:rsidRPr="001C4199" w:rsidRDefault="001C4199" w:rsidP="001C4199">
            <w:pPr>
              <w:spacing w:after="0" w:line="240" w:lineRule="auto"/>
              <w:jc w:val="left"/>
              <w:rPr>
                <w:rFonts w:eastAsia="Times New Roman" w:cs="Arial"/>
                <w:kern w:val="0"/>
                <w:sz w:val="20"/>
                <w:szCs w:val="20"/>
                <w:lang w:eastAsia="es-ES"/>
                <w14:ligatures w14:val="none"/>
              </w:rPr>
            </w:pPr>
            <w:r w:rsidRPr="001C4199">
              <w:rPr>
                <w:rFonts w:eastAsia="Times New Roman" w:cs="Arial"/>
                <w:kern w:val="0"/>
                <w:sz w:val="20"/>
                <w:szCs w:val="20"/>
                <w:lang w:eastAsia="es-ES"/>
                <w14:ligatures w14:val="none"/>
              </w:rPr>
              <w:t>Elemental</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47"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29C1983D" w14:textId="77777777" w:rsidR="001C4199" w:rsidRPr="001C4199" w:rsidRDefault="001C4199" w:rsidP="001C4199">
            <w:pPr>
              <w:spacing w:after="0" w:line="240" w:lineRule="auto"/>
              <w:jc w:val="left"/>
              <w:rPr>
                <w:rFonts w:eastAsia="Times New Roman" w:cs="Arial"/>
                <w:color w:val="2A3243"/>
                <w:kern w:val="0"/>
                <w:sz w:val="20"/>
                <w:szCs w:val="20"/>
                <w:lang w:eastAsia="es-ES"/>
                <w14:ligatures w14:val="none"/>
              </w:rPr>
            </w:pPr>
            <w:r w:rsidRPr="001C4199">
              <w:rPr>
                <w:rFonts w:eastAsia="Times New Roman" w:cs="Arial"/>
                <w:color w:val="2A3243"/>
                <w:kern w:val="0"/>
                <w:sz w:val="20"/>
                <w:szCs w:val="20"/>
                <w:lang w:eastAsia="es-ES"/>
                <w14:ligatures w14:val="none"/>
              </w:rPr>
              <w:t>DPS</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48"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02FA1C4E" w14:textId="77777777" w:rsidR="001C4199" w:rsidRPr="001C4199" w:rsidRDefault="001C4199" w:rsidP="001C4199">
            <w:pPr>
              <w:spacing w:after="0" w:line="240" w:lineRule="auto"/>
              <w:jc w:val="left"/>
              <w:rPr>
                <w:rFonts w:eastAsia="Times New Roman" w:cs="Arial"/>
                <w:color w:val="363F32"/>
                <w:kern w:val="0"/>
                <w:sz w:val="20"/>
                <w:szCs w:val="20"/>
                <w:lang w:eastAsia="es-ES"/>
                <w14:ligatures w14:val="none"/>
              </w:rPr>
            </w:pPr>
            <w:r w:rsidRPr="001C4199">
              <w:rPr>
                <w:rFonts w:eastAsia="Times New Roman" w:cs="Arial"/>
                <w:color w:val="363F32"/>
                <w:kern w:val="0"/>
                <w:sz w:val="20"/>
                <w:szCs w:val="20"/>
                <w:lang w:eastAsia="es-ES"/>
                <w14:ligatures w14:val="none"/>
              </w:rPr>
              <w:t>Intelecto</w:t>
            </w:r>
          </w:p>
        </w:tc>
      </w:tr>
      <w:tr w:rsidR="001C4199" w:rsidRPr="001C4199" w14:paraId="5BDBE763" w14:textId="77777777" w:rsidTr="5A699AF4">
        <w:trPr>
          <w:trHeight w:val="315"/>
          <w:jc w:val="center"/>
          <w:trPrChange w:id="949"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4A86E8"/>
            <w:tcMar>
              <w:top w:w="30" w:type="dxa"/>
              <w:left w:w="45" w:type="dxa"/>
              <w:bottom w:w="30" w:type="dxa"/>
              <w:right w:w="45" w:type="dxa"/>
            </w:tcMar>
            <w:vAlign w:val="bottom"/>
            <w:hideMark/>
            <w:tcPrChange w:id="950"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4A86E8"/>
                <w:tcMar>
                  <w:top w:w="30" w:type="dxa"/>
                  <w:left w:w="45" w:type="dxa"/>
                  <w:bottom w:w="30" w:type="dxa"/>
                  <w:right w:w="45" w:type="dxa"/>
                </w:tcMar>
                <w:vAlign w:val="bottom"/>
                <w:hideMark/>
              </w:tcPr>
            </w:tcPrChange>
          </w:tcPr>
          <w:p w14:paraId="6FCF1260" w14:textId="14F3B6CA" w:rsidR="001C4199" w:rsidRPr="001C4199" w:rsidRDefault="650D320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Chamán</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51"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7600EB0D" w14:textId="78F09384" w:rsidR="001C4199" w:rsidRPr="001C4199" w:rsidRDefault="6D05449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Restauración</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52"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1C464D6F" w14:textId="77777777" w:rsidR="001C4199" w:rsidRPr="001C4199" w:rsidRDefault="001C4199" w:rsidP="001C4199">
            <w:pPr>
              <w:spacing w:after="0" w:line="240" w:lineRule="auto"/>
              <w:jc w:val="left"/>
              <w:rPr>
                <w:rFonts w:eastAsia="Times New Roman" w:cs="Arial"/>
                <w:color w:val="133819"/>
                <w:kern w:val="0"/>
                <w:sz w:val="20"/>
                <w:szCs w:val="20"/>
                <w:lang w:eastAsia="es-ES"/>
                <w14:ligatures w14:val="none"/>
              </w:rPr>
            </w:pPr>
            <w:r w:rsidRPr="001C4199">
              <w:rPr>
                <w:rFonts w:eastAsia="Times New Roman" w:cs="Arial"/>
                <w:color w:val="133819"/>
                <w:kern w:val="0"/>
                <w:sz w:val="20"/>
                <w:szCs w:val="20"/>
                <w:lang w:eastAsia="es-ES"/>
                <w14:ligatures w14:val="none"/>
              </w:rPr>
              <w:t>Sanador</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53"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50154A9A" w14:textId="77777777" w:rsidR="001C4199" w:rsidRPr="001C4199" w:rsidRDefault="001C4199" w:rsidP="001C4199">
            <w:pPr>
              <w:spacing w:after="0" w:line="240" w:lineRule="auto"/>
              <w:jc w:val="left"/>
              <w:rPr>
                <w:rFonts w:eastAsia="Times New Roman" w:cs="Arial"/>
                <w:color w:val="363F32"/>
                <w:kern w:val="0"/>
                <w:sz w:val="20"/>
                <w:szCs w:val="20"/>
                <w:lang w:eastAsia="es-ES"/>
                <w14:ligatures w14:val="none"/>
              </w:rPr>
            </w:pPr>
            <w:r w:rsidRPr="001C4199">
              <w:rPr>
                <w:rFonts w:eastAsia="Times New Roman" w:cs="Arial"/>
                <w:color w:val="363F32"/>
                <w:kern w:val="0"/>
                <w:sz w:val="20"/>
                <w:szCs w:val="20"/>
                <w:lang w:eastAsia="es-ES"/>
                <w14:ligatures w14:val="none"/>
              </w:rPr>
              <w:t>Intelecto</w:t>
            </w:r>
          </w:p>
        </w:tc>
      </w:tr>
      <w:tr w:rsidR="001C4199" w:rsidRPr="001C4199" w14:paraId="2DE5419E" w14:textId="77777777" w:rsidTr="5A699AF4">
        <w:trPr>
          <w:trHeight w:val="315"/>
          <w:jc w:val="center"/>
          <w:trPrChange w:id="954"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8E7CC3"/>
            <w:tcMar>
              <w:top w:w="30" w:type="dxa"/>
              <w:left w:w="45" w:type="dxa"/>
              <w:bottom w:w="30" w:type="dxa"/>
              <w:right w:w="45" w:type="dxa"/>
            </w:tcMar>
            <w:vAlign w:val="bottom"/>
            <w:hideMark/>
            <w:tcPrChange w:id="955"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8E7CC3"/>
                <w:tcMar>
                  <w:top w:w="30" w:type="dxa"/>
                  <w:left w:w="45" w:type="dxa"/>
                  <w:bottom w:w="30" w:type="dxa"/>
                  <w:right w:w="45" w:type="dxa"/>
                </w:tcMar>
                <w:vAlign w:val="bottom"/>
                <w:hideMark/>
              </w:tcPr>
            </w:tcPrChange>
          </w:tcPr>
          <w:p w14:paraId="1E489AF5" w14:textId="2C21A313" w:rsidR="001C4199" w:rsidRPr="001C4199" w:rsidRDefault="650D320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Brujo</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56"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626D623F" w14:textId="52E0CBF8" w:rsidR="001C4199" w:rsidRPr="001C4199" w:rsidRDefault="6D05449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Aflicción</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57"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195F0266" w14:textId="77777777" w:rsidR="001C4199" w:rsidRPr="001C4199" w:rsidRDefault="001C4199" w:rsidP="001C4199">
            <w:pPr>
              <w:spacing w:after="0" w:line="240" w:lineRule="auto"/>
              <w:jc w:val="left"/>
              <w:rPr>
                <w:rFonts w:eastAsia="Times New Roman" w:cs="Arial"/>
                <w:color w:val="2A3243"/>
                <w:kern w:val="0"/>
                <w:sz w:val="20"/>
                <w:szCs w:val="20"/>
                <w:lang w:eastAsia="es-ES"/>
                <w14:ligatures w14:val="none"/>
              </w:rPr>
            </w:pPr>
            <w:r w:rsidRPr="001C4199">
              <w:rPr>
                <w:rFonts w:eastAsia="Times New Roman" w:cs="Arial"/>
                <w:color w:val="2A3243"/>
                <w:kern w:val="0"/>
                <w:sz w:val="20"/>
                <w:szCs w:val="20"/>
                <w:lang w:eastAsia="es-ES"/>
                <w14:ligatures w14:val="none"/>
              </w:rPr>
              <w:t>DPS</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58"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6CEBD207" w14:textId="77777777" w:rsidR="001C4199" w:rsidRPr="001C4199" w:rsidRDefault="001C4199" w:rsidP="001C4199">
            <w:pPr>
              <w:spacing w:after="0" w:line="240" w:lineRule="auto"/>
              <w:jc w:val="left"/>
              <w:rPr>
                <w:rFonts w:eastAsia="Times New Roman" w:cs="Arial"/>
                <w:color w:val="363F32"/>
                <w:kern w:val="0"/>
                <w:sz w:val="20"/>
                <w:szCs w:val="20"/>
                <w:lang w:eastAsia="es-ES"/>
                <w14:ligatures w14:val="none"/>
              </w:rPr>
            </w:pPr>
            <w:r w:rsidRPr="001C4199">
              <w:rPr>
                <w:rFonts w:eastAsia="Times New Roman" w:cs="Arial"/>
                <w:color w:val="363F32"/>
                <w:kern w:val="0"/>
                <w:sz w:val="20"/>
                <w:szCs w:val="20"/>
                <w:lang w:eastAsia="es-ES"/>
                <w14:ligatures w14:val="none"/>
              </w:rPr>
              <w:t>Intelecto</w:t>
            </w:r>
          </w:p>
        </w:tc>
      </w:tr>
      <w:tr w:rsidR="001C4199" w:rsidRPr="001C4199" w14:paraId="012EAB96" w14:textId="77777777" w:rsidTr="5A699AF4">
        <w:trPr>
          <w:trHeight w:val="315"/>
          <w:jc w:val="center"/>
          <w:trPrChange w:id="959"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8E7CC3"/>
            <w:tcMar>
              <w:top w:w="30" w:type="dxa"/>
              <w:left w:w="45" w:type="dxa"/>
              <w:bottom w:w="30" w:type="dxa"/>
              <w:right w:w="45" w:type="dxa"/>
            </w:tcMar>
            <w:vAlign w:val="bottom"/>
            <w:hideMark/>
            <w:tcPrChange w:id="960"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8E7CC3"/>
                <w:tcMar>
                  <w:top w:w="30" w:type="dxa"/>
                  <w:left w:w="45" w:type="dxa"/>
                  <w:bottom w:w="30" w:type="dxa"/>
                  <w:right w:w="45" w:type="dxa"/>
                </w:tcMar>
                <w:vAlign w:val="bottom"/>
                <w:hideMark/>
              </w:tcPr>
            </w:tcPrChange>
          </w:tcPr>
          <w:p w14:paraId="4F13139A" w14:textId="2D353058" w:rsidR="001C4199" w:rsidRPr="001C4199" w:rsidRDefault="650D320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Brujo</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61"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29E3E68B" w14:textId="2F0BB966" w:rsidR="001C4199" w:rsidRPr="001C4199" w:rsidRDefault="6D05449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Demonología</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62"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2710360B" w14:textId="77777777" w:rsidR="001C4199" w:rsidRPr="001C4199" w:rsidRDefault="001C4199" w:rsidP="001C4199">
            <w:pPr>
              <w:spacing w:after="0" w:line="240" w:lineRule="auto"/>
              <w:jc w:val="left"/>
              <w:rPr>
                <w:rFonts w:eastAsia="Times New Roman" w:cs="Arial"/>
                <w:color w:val="2A3243"/>
                <w:kern w:val="0"/>
                <w:sz w:val="20"/>
                <w:szCs w:val="20"/>
                <w:lang w:eastAsia="es-ES"/>
                <w14:ligatures w14:val="none"/>
              </w:rPr>
            </w:pPr>
            <w:r w:rsidRPr="001C4199">
              <w:rPr>
                <w:rFonts w:eastAsia="Times New Roman" w:cs="Arial"/>
                <w:color w:val="2A3243"/>
                <w:kern w:val="0"/>
                <w:sz w:val="20"/>
                <w:szCs w:val="20"/>
                <w:lang w:eastAsia="es-ES"/>
                <w14:ligatures w14:val="none"/>
              </w:rPr>
              <w:t>DPS</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63"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33F60BC7" w14:textId="77777777" w:rsidR="001C4199" w:rsidRPr="001C4199" w:rsidRDefault="001C4199" w:rsidP="001C4199">
            <w:pPr>
              <w:spacing w:after="0" w:line="240" w:lineRule="auto"/>
              <w:jc w:val="left"/>
              <w:rPr>
                <w:rFonts w:eastAsia="Times New Roman" w:cs="Arial"/>
                <w:color w:val="363F32"/>
                <w:kern w:val="0"/>
                <w:sz w:val="20"/>
                <w:szCs w:val="20"/>
                <w:lang w:eastAsia="es-ES"/>
                <w14:ligatures w14:val="none"/>
              </w:rPr>
            </w:pPr>
            <w:r w:rsidRPr="001C4199">
              <w:rPr>
                <w:rFonts w:eastAsia="Times New Roman" w:cs="Arial"/>
                <w:color w:val="363F32"/>
                <w:kern w:val="0"/>
                <w:sz w:val="20"/>
                <w:szCs w:val="20"/>
                <w:lang w:eastAsia="es-ES"/>
                <w14:ligatures w14:val="none"/>
              </w:rPr>
              <w:t>Intelecto</w:t>
            </w:r>
          </w:p>
        </w:tc>
      </w:tr>
      <w:tr w:rsidR="001C4199" w:rsidRPr="001C4199" w14:paraId="256109F9" w14:textId="77777777" w:rsidTr="5A699AF4">
        <w:trPr>
          <w:trHeight w:val="315"/>
          <w:jc w:val="center"/>
          <w:trPrChange w:id="964" w:author="MARRAHY ARENAS, SERGI" w:date="2024-05-19T19:10:00Z" w16du:dateUtc="2024-05-19T17:10:00Z">
            <w:trPr>
              <w:gridAfter w:val="0"/>
              <w:trHeight w:val="315"/>
            </w:trPr>
          </w:trPrChange>
        </w:trPr>
        <w:tc>
          <w:tcPr>
            <w:tcW w:w="2135" w:type="dxa"/>
            <w:tcBorders>
              <w:top w:val="single" w:sz="6" w:space="0" w:color="CCCCCC"/>
              <w:left w:val="single" w:sz="6" w:space="0" w:color="CCCCCC"/>
              <w:bottom w:val="single" w:sz="6" w:space="0" w:color="CCCCCC"/>
              <w:right w:val="single" w:sz="6" w:space="0" w:color="CCCCCC"/>
            </w:tcBorders>
            <w:shd w:val="clear" w:color="auto" w:fill="8E7CC3"/>
            <w:tcMar>
              <w:top w:w="30" w:type="dxa"/>
              <w:left w:w="45" w:type="dxa"/>
              <w:bottom w:w="30" w:type="dxa"/>
              <w:right w:w="45" w:type="dxa"/>
            </w:tcMar>
            <w:vAlign w:val="bottom"/>
            <w:hideMark/>
            <w:tcPrChange w:id="965"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shd w:val="clear" w:color="auto" w:fill="8E7CC3"/>
                <w:tcMar>
                  <w:top w:w="30" w:type="dxa"/>
                  <w:left w:w="45" w:type="dxa"/>
                  <w:bottom w:w="30" w:type="dxa"/>
                  <w:right w:w="45" w:type="dxa"/>
                </w:tcMar>
                <w:vAlign w:val="bottom"/>
                <w:hideMark/>
              </w:tcPr>
            </w:tcPrChange>
          </w:tcPr>
          <w:p w14:paraId="7679483F" w14:textId="525AA8B1" w:rsidR="001C4199" w:rsidRPr="001C4199" w:rsidRDefault="650D320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Brujo</w:t>
            </w:r>
          </w:p>
        </w:tc>
        <w:tc>
          <w:tcPr>
            <w:tcW w:w="1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66"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25D57FEB" w14:textId="093559F0" w:rsidR="001C4199" w:rsidRPr="001C4199" w:rsidRDefault="6D054494" w:rsidP="001C4199">
            <w:pPr>
              <w:spacing w:after="0" w:line="240" w:lineRule="auto"/>
              <w:jc w:val="left"/>
              <w:rPr>
                <w:rFonts w:eastAsia="Times New Roman" w:cs="Arial"/>
                <w:kern w:val="0"/>
                <w:sz w:val="20"/>
                <w:szCs w:val="20"/>
                <w:lang w:eastAsia="es-ES"/>
                <w14:ligatures w14:val="none"/>
              </w:rPr>
            </w:pPr>
            <w:r>
              <w:rPr>
                <w:rFonts w:eastAsia="Times New Roman" w:cs="Arial"/>
                <w:kern w:val="0"/>
                <w:sz w:val="20"/>
                <w:szCs w:val="20"/>
                <w:lang w:eastAsia="es-ES"/>
                <w14:ligatures w14:val="none"/>
              </w:rPr>
              <w:t>Destrucción</w:t>
            </w:r>
          </w:p>
        </w:tc>
        <w:tc>
          <w:tcPr>
            <w:tcW w:w="86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67" w:author="MARRAHY ARENAS, SERGI" w:date="2024-05-19T19:10:00Z" w16du:dateUtc="2024-05-19T17:10:00Z">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0A991019" w14:textId="77777777" w:rsidR="001C4199" w:rsidRPr="001C4199" w:rsidRDefault="001C4199" w:rsidP="001C4199">
            <w:pPr>
              <w:spacing w:after="0" w:line="240" w:lineRule="auto"/>
              <w:jc w:val="left"/>
              <w:rPr>
                <w:rFonts w:eastAsia="Times New Roman" w:cs="Arial"/>
                <w:color w:val="2A3243"/>
                <w:kern w:val="0"/>
                <w:sz w:val="20"/>
                <w:szCs w:val="20"/>
                <w:lang w:eastAsia="es-ES"/>
                <w14:ligatures w14:val="none"/>
              </w:rPr>
            </w:pPr>
            <w:r w:rsidRPr="001C4199">
              <w:rPr>
                <w:rFonts w:eastAsia="Times New Roman" w:cs="Arial"/>
                <w:color w:val="2A3243"/>
                <w:kern w:val="0"/>
                <w:sz w:val="20"/>
                <w:szCs w:val="20"/>
                <w:lang w:eastAsia="es-ES"/>
                <w14:ligatures w14:val="none"/>
              </w:rPr>
              <w:t>DPS</w:t>
            </w:r>
          </w:p>
        </w:tc>
        <w:tc>
          <w:tcPr>
            <w:tcW w:w="17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Change w:id="968" w:author="MARRAHY ARENAS, SERGI" w:date="2024-05-19T19:10:00Z" w16du:dateUtc="2024-05-19T17:10:00Z">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tcPrChange>
          </w:tcPr>
          <w:p w14:paraId="2D0B4BA0" w14:textId="77777777" w:rsidR="001C4199" w:rsidRPr="001C4199" w:rsidRDefault="001C4199" w:rsidP="001C4199">
            <w:pPr>
              <w:spacing w:after="0" w:line="240" w:lineRule="auto"/>
              <w:jc w:val="left"/>
              <w:rPr>
                <w:rFonts w:eastAsia="Times New Roman" w:cs="Arial"/>
                <w:color w:val="363F32"/>
                <w:kern w:val="0"/>
                <w:sz w:val="20"/>
                <w:szCs w:val="20"/>
                <w:lang w:eastAsia="es-ES"/>
                <w14:ligatures w14:val="none"/>
              </w:rPr>
            </w:pPr>
            <w:r w:rsidRPr="001C4199">
              <w:rPr>
                <w:rFonts w:eastAsia="Times New Roman" w:cs="Arial"/>
                <w:color w:val="363F32"/>
                <w:kern w:val="0"/>
                <w:sz w:val="20"/>
                <w:szCs w:val="20"/>
                <w:lang w:eastAsia="es-ES"/>
                <w14:ligatures w14:val="none"/>
              </w:rPr>
              <w:t>Intelecto</w:t>
            </w:r>
          </w:p>
        </w:tc>
      </w:tr>
    </w:tbl>
    <w:p w14:paraId="13745FDB" w14:textId="77777777" w:rsidR="00F342B5" w:rsidRDefault="00F342B5">
      <w:pPr>
        <w:pStyle w:val="Sinespaciado"/>
        <w:jc w:val="both"/>
        <w:pPrChange w:id="969" w:author="MARRAHY ARENAS, SERGI" w:date="2024-05-21T16:43:00Z" w16du:dateUtc="2024-05-21T14:43:00Z">
          <w:pPr/>
        </w:pPrChange>
      </w:pPr>
    </w:p>
    <w:p w14:paraId="45AAFD87" w14:textId="498D6B41" w:rsidR="00D318DA" w:rsidRDefault="00CB3B36" w:rsidP="002851E6">
      <w:r>
        <w:t xml:space="preserve">Esta información se </w:t>
      </w:r>
      <w:r w:rsidR="002C57EB">
        <w:t>ha recogido en</w:t>
      </w:r>
      <w:r w:rsidR="00682AF3">
        <w:t xml:space="preserve"> </w:t>
      </w:r>
      <w:r>
        <w:t xml:space="preserve">la página </w:t>
      </w:r>
      <w:hyperlink r:id="rId59" w:history="1">
        <w:r w:rsidR="004D0C15" w:rsidRPr="5A699AF4">
          <w:rPr>
            <w:rStyle w:val="Hipervnculo"/>
          </w:rPr>
          <w:t>Atributos Primarios</w:t>
        </w:r>
      </w:hyperlink>
      <w:r w:rsidR="004D0C15">
        <w:t xml:space="preserve"> </w:t>
      </w:r>
      <w:r w:rsidR="0042784C">
        <w:t>hecha y actualizada diariamente por la comunidad</w:t>
      </w:r>
      <w:r w:rsidR="00682AF3">
        <w:t>.</w:t>
      </w:r>
      <w:r w:rsidR="004A17CD">
        <w:t xml:space="preserve"> Para solucionar este problema se hizo un hashmap en una función que devuelve el atributo principal correspondiente.</w:t>
      </w:r>
    </w:p>
    <w:p w14:paraId="18973258" w14:textId="090AAB0B" w:rsidR="00E95739" w:rsidRDefault="00D318DA" w:rsidP="00B00B47">
      <w:pPr>
        <w:pStyle w:val="Ttulo2"/>
      </w:pPr>
      <w:bookmarkStart w:id="970" w:name="_Toc168598260"/>
      <w:r>
        <w:t xml:space="preserve">4.5. </w:t>
      </w:r>
      <w:r w:rsidR="00A907A1">
        <w:t>Documentación de la app</w:t>
      </w:r>
      <w:bookmarkEnd w:id="970"/>
    </w:p>
    <w:p w14:paraId="2D96BD7E" w14:textId="77777777" w:rsidR="00BA4265" w:rsidRDefault="00A60A58">
      <w:pPr>
        <w:jc w:val="left"/>
      </w:pPr>
      <w:r>
        <w:t xml:space="preserve">En este apartado se </w:t>
      </w:r>
      <w:r w:rsidR="00F06E05">
        <w:t>van a mencionar los recursos</w:t>
      </w:r>
      <w:r w:rsidR="00BA4265">
        <w:t xml:space="preserve"> que complementan este proyecto:</w:t>
      </w:r>
    </w:p>
    <w:p w14:paraId="7B1DEA77" w14:textId="77777777" w:rsidR="007A4CF2" w:rsidRPr="007A4CF2" w:rsidRDefault="00BA4265" w:rsidP="00BA4265">
      <w:pPr>
        <w:pStyle w:val="Prrafodelista"/>
        <w:numPr>
          <w:ilvl w:val="0"/>
          <w:numId w:val="28"/>
        </w:numPr>
        <w:jc w:val="left"/>
        <w:rPr>
          <w:rFonts w:eastAsiaTheme="majorEastAsia" w:cstheme="majorBidi"/>
          <w:b/>
          <w:sz w:val="32"/>
          <w:szCs w:val="40"/>
        </w:rPr>
      </w:pPr>
      <w:r>
        <w:t>Instrucciones para la instalación del APK</w:t>
      </w:r>
      <w:r w:rsidR="007A4CF2">
        <w:t xml:space="preserve"> en un dispositivo móvil Android.</w:t>
      </w:r>
    </w:p>
    <w:p w14:paraId="748ACCB9" w14:textId="77777777" w:rsidR="007A4CF2" w:rsidRPr="007A4CF2" w:rsidRDefault="007A4CF2" w:rsidP="00BA4265">
      <w:pPr>
        <w:pStyle w:val="Prrafodelista"/>
        <w:numPr>
          <w:ilvl w:val="0"/>
          <w:numId w:val="28"/>
        </w:numPr>
        <w:jc w:val="left"/>
        <w:rPr>
          <w:rFonts w:eastAsiaTheme="majorEastAsia" w:cstheme="majorBidi"/>
          <w:b/>
          <w:sz w:val="32"/>
          <w:szCs w:val="40"/>
        </w:rPr>
      </w:pPr>
      <w:r>
        <w:t>Memoria del proyecto en formato PDF.</w:t>
      </w:r>
    </w:p>
    <w:p w14:paraId="6418269F" w14:textId="77777777" w:rsidR="0036274C" w:rsidRPr="0036274C" w:rsidRDefault="007A4CF2" w:rsidP="00F22D7D">
      <w:pPr>
        <w:pStyle w:val="Prrafodelista"/>
        <w:numPr>
          <w:ilvl w:val="0"/>
          <w:numId w:val="28"/>
        </w:numPr>
        <w:jc w:val="left"/>
        <w:rPr>
          <w:rFonts w:eastAsiaTheme="majorEastAsia" w:cstheme="majorBidi"/>
          <w:b/>
          <w:sz w:val="32"/>
          <w:szCs w:val="40"/>
        </w:rPr>
      </w:pPr>
      <w:r>
        <w:t xml:space="preserve">Archivo </w:t>
      </w:r>
      <w:r w:rsidR="002614D8">
        <w:t>ZIP del proyecto.</w:t>
      </w:r>
    </w:p>
    <w:p w14:paraId="643E24CA" w14:textId="3581AFAF" w:rsidR="00914579" w:rsidRDefault="0036274C" w:rsidP="0036274C">
      <w:pPr>
        <w:jc w:val="left"/>
      </w:pPr>
      <w:r>
        <w:t>Con estos</w:t>
      </w:r>
      <w:r w:rsidR="00AA2085">
        <w:t xml:space="preserve"> documentos se podrá </w:t>
      </w:r>
      <w:r w:rsidR="00871F66">
        <w:t>compilar el proyecto desde otro equipo que previamente tenga instalado Android Studio</w:t>
      </w:r>
      <w:r w:rsidR="00F27089">
        <w:t xml:space="preserve">, un emulador </w:t>
      </w:r>
      <w:r w:rsidR="002A0AC1">
        <w:t xml:space="preserve">preferentemente </w:t>
      </w:r>
      <w:r w:rsidR="00F27089">
        <w:t xml:space="preserve">con </w:t>
      </w:r>
      <w:r w:rsidR="00C43FD3">
        <w:t xml:space="preserve">acceso a los servicios de Google, </w:t>
      </w:r>
      <w:r w:rsidR="00F27089">
        <w:t xml:space="preserve">Android </w:t>
      </w:r>
      <w:r w:rsidR="003332CF">
        <w:t>14</w:t>
      </w:r>
      <w:r w:rsidR="00C43FD3">
        <w:t xml:space="preserve"> o inferior (hasta Android </w:t>
      </w:r>
      <w:r w:rsidR="00E63AAC">
        <w:t>8 Oreo</w:t>
      </w:r>
      <w:r w:rsidR="00C43FD3">
        <w:t>)</w:t>
      </w:r>
      <w:r w:rsidR="003332CF">
        <w:t xml:space="preserve"> </w:t>
      </w:r>
      <w:r w:rsidR="006F3BC7">
        <w:t>con la</w:t>
      </w:r>
      <w:r w:rsidR="003332CF">
        <w:t xml:space="preserve"> API </w:t>
      </w:r>
      <w:r w:rsidR="004C5BCE">
        <w:t>targetS</w:t>
      </w:r>
      <w:r w:rsidR="00BF021D">
        <w:t>dkVersion</w:t>
      </w:r>
      <w:r w:rsidR="002A0AC1">
        <w:t xml:space="preserve"> 34</w:t>
      </w:r>
      <w:r w:rsidR="00C43FD3">
        <w:t xml:space="preserve"> y </w:t>
      </w:r>
      <w:r w:rsidR="004C5BCE">
        <w:t>minS</w:t>
      </w:r>
      <w:r w:rsidR="00BF021D">
        <w:t>dkVersion</w:t>
      </w:r>
      <w:r w:rsidR="00C43FD3">
        <w:t xml:space="preserve"> 26</w:t>
      </w:r>
      <w:r w:rsidR="002A0AC1">
        <w:t>.</w:t>
      </w:r>
    </w:p>
    <w:p w14:paraId="3D104DB3" w14:textId="03D4D5E4" w:rsidR="00914579" w:rsidRPr="00EC0E76" w:rsidRDefault="00EC0E76" w:rsidP="0036274C">
      <w:pPr>
        <w:jc w:val="left"/>
      </w:pPr>
      <w:r>
        <w:br w:type="page"/>
      </w:r>
    </w:p>
    <w:p w14:paraId="1B2FF0A4" w14:textId="5CC09C6F" w:rsidR="0046223D" w:rsidRPr="0046223D" w:rsidRDefault="0046223D" w:rsidP="00B00B47">
      <w:pPr>
        <w:pStyle w:val="Ttulo1"/>
        <w:numPr>
          <w:ilvl w:val="0"/>
          <w:numId w:val="24"/>
        </w:numPr>
      </w:pPr>
      <w:bookmarkStart w:id="971" w:name="_Toc168598261"/>
      <w:r>
        <w:lastRenderedPageBreak/>
        <w:t>Trabajos futuros</w:t>
      </w:r>
      <w:bookmarkEnd w:id="971"/>
    </w:p>
    <w:p w14:paraId="7FDBF5A3" w14:textId="5E68CE99" w:rsidR="002339AF" w:rsidRPr="002339AF" w:rsidRDefault="002339AF" w:rsidP="00811200">
      <w:pPr>
        <w:jc w:val="left"/>
        <w:rPr>
          <w:rPrChange w:id="972" w:author="MARRAHY ARENAS, SERGI" w:date="2024-05-21T16:54:00Z" w16du:dateUtc="2024-05-21T14:54:00Z">
            <w:rPr>
              <w:b/>
              <w:bCs/>
            </w:rPr>
          </w:rPrChange>
        </w:rPr>
      </w:pPr>
      <w:r>
        <w:t xml:space="preserve">En este apartado se van a mencionar las mejoras y </w:t>
      </w:r>
      <w:r w:rsidR="002270BE">
        <w:t>futuras implementaciones que se podrían desarrollar para mejorar la aplicación</w:t>
      </w:r>
      <w:r w:rsidR="00074EE6">
        <w:t>:</w:t>
      </w:r>
    </w:p>
    <w:p w14:paraId="1901C99B" w14:textId="640B60BE" w:rsidR="009831C8" w:rsidRDefault="00EE46D7" w:rsidP="00811200">
      <w:pPr>
        <w:jc w:val="left"/>
      </w:pPr>
      <w:r w:rsidRPr="5A699AF4">
        <w:rPr>
          <w:b/>
          <w:bCs/>
        </w:rPr>
        <w:t xml:space="preserve">Chat: </w:t>
      </w:r>
      <w:r>
        <w:t xml:space="preserve">Como primer trabajo futuro se </w:t>
      </w:r>
      <w:r w:rsidR="004D25EA">
        <w:t xml:space="preserve">propone desarrollar </w:t>
      </w:r>
      <w:r w:rsidR="0088364D">
        <w:t xml:space="preserve">un sistema de amigos en el cual </w:t>
      </w:r>
      <w:r w:rsidR="00E27C56">
        <w:t xml:space="preserve">dos usuarios podrían </w:t>
      </w:r>
      <w:r w:rsidR="004509DE">
        <w:t xml:space="preserve">mantener una conversación para compartir ideas, opiniones e incluso enlazar </w:t>
      </w:r>
      <w:r w:rsidR="00477387">
        <w:t>la búsqueda de un objeto, ya sea un personaje, artículo o NPC.</w:t>
      </w:r>
    </w:p>
    <w:p w14:paraId="1459B97B" w14:textId="67439B31" w:rsidR="0095740A" w:rsidRDefault="00074EE6" w:rsidP="0095740A">
      <w:pPr>
        <w:jc w:val="left"/>
      </w:pPr>
      <w:r w:rsidRPr="5A699AF4">
        <w:rPr>
          <w:b/>
          <w:bCs/>
        </w:rPr>
        <w:t xml:space="preserve">Planificador de equipo: </w:t>
      </w:r>
      <w:r w:rsidR="00B513D0">
        <w:t xml:space="preserve">Si un usuario </w:t>
      </w:r>
      <w:r w:rsidR="001C5789">
        <w:t xml:space="preserve">ya </w:t>
      </w:r>
      <w:r w:rsidR="00FE77B6">
        <w:t xml:space="preserve">experimentado </w:t>
      </w:r>
      <w:r w:rsidR="001C5789">
        <w:t xml:space="preserve">en el juego </w:t>
      </w:r>
      <w:r w:rsidR="00FE77B6">
        <w:t xml:space="preserve">quisiera crear </w:t>
      </w:r>
      <w:r w:rsidR="001C5789">
        <w:t xml:space="preserve">y teorizar un </w:t>
      </w:r>
      <w:r w:rsidR="00FE77B6">
        <w:t xml:space="preserve">equipo, este sistema </w:t>
      </w:r>
      <w:r w:rsidR="00312E51">
        <w:t>podría</w:t>
      </w:r>
      <w:r w:rsidR="00FE77B6">
        <w:t xml:space="preserve"> </w:t>
      </w:r>
      <w:r w:rsidR="00312E51">
        <w:t xml:space="preserve">cubrir </w:t>
      </w:r>
      <w:r w:rsidR="00FE77B6">
        <w:t>este requisito</w:t>
      </w:r>
      <w:r w:rsidR="00AB5E30">
        <w:t xml:space="preserve">. </w:t>
      </w:r>
      <w:r w:rsidR="0095740A">
        <w:t>Este sistema tiene varias funcionalidades:</w:t>
      </w:r>
    </w:p>
    <w:p w14:paraId="42EB2A82" w14:textId="23823B89" w:rsidR="0095740A" w:rsidRDefault="008F5714" w:rsidP="0095740A">
      <w:pPr>
        <w:pStyle w:val="Prrafodelista"/>
        <w:numPr>
          <w:ilvl w:val="0"/>
          <w:numId w:val="20"/>
        </w:numPr>
        <w:jc w:val="left"/>
      </w:pPr>
      <w:r>
        <w:t>Aplicar filtros basados en la clase y la especialización del personaje. De esta manera</w:t>
      </w:r>
      <w:r w:rsidR="00413B8F">
        <w:t>, el usuario no tendrá que divagar en la ingente cantidad de piezas de equipo existentes en el juego</w:t>
      </w:r>
      <w:r w:rsidR="00375E51">
        <w:t>.</w:t>
      </w:r>
    </w:p>
    <w:p w14:paraId="2F682983" w14:textId="041989D5" w:rsidR="00375E51" w:rsidRPr="00B513D0" w:rsidRDefault="00375E51">
      <w:pPr>
        <w:pStyle w:val="Prrafodelista"/>
        <w:numPr>
          <w:ilvl w:val="0"/>
          <w:numId w:val="20"/>
        </w:numPr>
        <w:jc w:val="left"/>
        <w:rPr>
          <w:rPrChange w:id="973" w:author="MARRAHY ARENAS, SERGI" w:date="2024-05-21T16:57:00Z" w16du:dateUtc="2024-05-21T14:57:00Z">
            <w:rPr>
              <w:b/>
              <w:bCs/>
            </w:rPr>
          </w:rPrChange>
        </w:rPr>
        <w:pPrChange w:id="974" w:author="MARRAHY ARENAS, SERGI" w:date="2024-05-21T17:10:00Z" w16du:dateUtc="2024-05-21T15:10:00Z">
          <w:pPr>
            <w:jc w:val="left"/>
          </w:pPr>
        </w:pPrChange>
      </w:pPr>
      <w:r>
        <w:t>Agregar piezas de equipo en cada hueco</w:t>
      </w:r>
      <w:r w:rsidR="00A71A3A">
        <w:t xml:space="preserve"> que se muestra en la pantalla, estos huecos están ordenados </w:t>
      </w:r>
      <w:r w:rsidR="00A00998">
        <w:t xml:space="preserve">desde la cabeza hasta las botas, en total </w:t>
      </w:r>
      <w:r w:rsidR="00EE1579">
        <w:t>habrían</w:t>
      </w:r>
      <w:r w:rsidR="00A00998">
        <w:t xml:space="preserve"> 16 huecos; Casco, </w:t>
      </w:r>
      <w:r w:rsidR="001F3C99">
        <w:t xml:space="preserve">Colgante, Pechera, Capa, Brazaletes, </w:t>
      </w:r>
      <w:r w:rsidR="00681CEF">
        <w:t xml:space="preserve">Pulsera, </w:t>
      </w:r>
      <w:r w:rsidR="001F3C99">
        <w:t>Guantes, Anillos x2, Misceláneos x2, Cinturón, Pantalones</w:t>
      </w:r>
      <w:r w:rsidR="00501DF3">
        <w:t xml:space="preserve">, </w:t>
      </w:r>
      <w:r w:rsidR="001F3C99">
        <w:t>Botas</w:t>
      </w:r>
      <w:r w:rsidR="00501DF3">
        <w:t>,</w:t>
      </w:r>
      <w:r w:rsidR="004B2B0C">
        <w:t xml:space="preserve"> </w:t>
      </w:r>
      <w:r w:rsidR="00E11FF6">
        <w:t>A</w:t>
      </w:r>
      <w:r w:rsidR="004B2B0C">
        <w:t xml:space="preserve">rma principal, </w:t>
      </w:r>
      <w:r w:rsidR="00E11FF6">
        <w:t>A</w:t>
      </w:r>
      <w:r w:rsidR="004B2B0C">
        <w:t xml:space="preserve">rma </w:t>
      </w:r>
      <w:r w:rsidR="00E11FF6">
        <w:t>secundaria</w:t>
      </w:r>
      <w:r w:rsidR="001F3C99">
        <w:t>.</w:t>
      </w:r>
    </w:p>
    <w:p w14:paraId="1463FB2F" w14:textId="77777777" w:rsidR="009241F1" w:rsidRDefault="00B67DD8">
      <w:pPr>
        <w:jc w:val="left"/>
      </w:pPr>
      <w:r>
        <w:rPr>
          <w:b/>
          <w:bCs/>
        </w:rPr>
        <w:t xml:space="preserve">Mejoras de UI y UX: </w:t>
      </w:r>
      <w:r w:rsidR="00D23AF6">
        <w:t xml:space="preserve">Para hacer que la aplicación sea mucho más vistosa y agradable de utilizar, se recomendaría mejorar la experiencia de usuario </w:t>
      </w:r>
      <w:r w:rsidR="009241F1">
        <w:t>y la interfaz gráfica.</w:t>
      </w:r>
    </w:p>
    <w:p w14:paraId="553E7AC5" w14:textId="3BA22265" w:rsidR="00914579" w:rsidRDefault="009241F1">
      <w:pPr>
        <w:jc w:val="left"/>
        <w:rPr>
          <w:rFonts w:eastAsiaTheme="majorEastAsia" w:cstheme="majorBidi"/>
          <w:b/>
          <w:sz w:val="32"/>
          <w:szCs w:val="40"/>
        </w:rPr>
      </w:pPr>
      <w:r>
        <w:rPr>
          <w:b/>
          <w:bCs/>
        </w:rPr>
        <w:t>Mantener una base de datos con toda la información del WoW</w:t>
      </w:r>
      <w:r w:rsidR="006D0A9F">
        <w:rPr>
          <w:b/>
          <w:bCs/>
        </w:rPr>
        <w:t xml:space="preserve">: </w:t>
      </w:r>
      <w:r w:rsidR="006D0A9F">
        <w:t xml:space="preserve">Para un futuro esta opción si fuese viable, sería muy atractiva ya que se podría desarrollar una base de datos y una API </w:t>
      </w:r>
      <w:r w:rsidR="003D103A">
        <w:t>para crear una aplicación muchísimo más completa</w:t>
      </w:r>
      <w:r w:rsidR="005F3393">
        <w:t>. D</w:t>
      </w:r>
      <w:r w:rsidR="003D103A">
        <w:t>e esta forma</w:t>
      </w:r>
      <w:r w:rsidR="003A5EF8">
        <w:t>, problemas como la falta de información en las APIs de Blizzard se solucionaría</w:t>
      </w:r>
      <w:r w:rsidR="005F3393">
        <w:t>n</w:t>
      </w:r>
      <w:r w:rsidR="003A5EF8">
        <w:t xml:space="preserve"> ya que </w:t>
      </w:r>
      <w:r w:rsidR="006B4F83">
        <w:t xml:space="preserve">simplemente junto con </w:t>
      </w:r>
      <w:r w:rsidR="005F3393">
        <w:t>la API</w:t>
      </w:r>
      <w:r w:rsidR="006B4F83">
        <w:t xml:space="preserve"> </w:t>
      </w:r>
      <w:r w:rsidR="005F3393">
        <w:t xml:space="preserve">desarrollada </w:t>
      </w:r>
      <w:r w:rsidR="006B4F83">
        <w:t>se harían consultas a nuestra base de datos donde se aloj</w:t>
      </w:r>
      <w:r w:rsidR="005F3393">
        <w:t>aría</w:t>
      </w:r>
      <w:r w:rsidR="006B4F83">
        <w:t xml:space="preserve"> toda la información </w:t>
      </w:r>
      <w:r w:rsidR="005F3393">
        <w:t>del WoW</w:t>
      </w:r>
      <w:r w:rsidR="006B4F83">
        <w:t>.</w:t>
      </w:r>
      <w:r w:rsidR="00914579">
        <w:br w:type="page"/>
      </w:r>
    </w:p>
    <w:p w14:paraId="178537E1" w14:textId="3F164AC0" w:rsidR="009E690F" w:rsidRDefault="00E5515F" w:rsidP="00E5515F">
      <w:pPr>
        <w:pStyle w:val="Ttulo1"/>
        <w:numPr>
          <w:ilvl w:val="0"/>
          <w:numId w:val="24"/>
        </w:numPr>
      </w:pPr>
      <w:bookmarkStart w:id="975" w:name="_Toc168598262"/>
      <w:r>
        <w:lastRenderedPageBreak/>
        <w:t>Conclusiones</w:t>
      </w:r>
      <w:bookmarkEnd w:id="975"/>
    </w:p>
    <w:p w14:paraId="53A199DD" w14:textId="77777777" w:rsidR="009B36BC" w:rsidRDefault="00E12065" w:rsidP="009E1027">
      <w:r>
        <w:t xml:space="preserve">En conclusión, este proyecto </w:t>
      </w:r>
      <w:r w:rsidR="002423E1">
        <w:t>de fin de curso</w:t>
      </w:r>
      <w:r w:rsidR="00A27816">
        <w:t xml:space="preserve"> ha servido para adquirir muchos conocimientos sobre el desarrollo de aplicaciones Android</w:t>
      </w:r>
      <w:r w:rsidR="002B009F">
        <w:t xml:space="preserve"> y sobre el consumo de APIs utilizando varias tecnologías actuales, </w:t>
      </w:r>
      <w:r w:rsidR="00B1049E">
        <w:t xml:space="preserve">ya que, </w:t>
      </w:r>
      <w:r w:rsidR="002B009F">
        <w:t>en un futuro, serán de gran ayud</w:t>
      </w:r>
      <w:r w:rsidR="00B1049E">
        <w:t xml:space="preserve">a. </w:t>
      </w:r>
      <w:r w:rsidR="00985B6E">
        <w:t>También, se ha</w:t>
      </w:r>
      <w:r w:rsidR="00E71F77">
        <w:t>n aprendido los procesos que se realizan cuando se mandan peticiones</w:t>
      </w:r>
      <w:r w:rsidR="0024786E">
        <w:t>,</w:t>
      </w:r>
      <w:r w:rsidR="00401644">
        <w:t xml:space="preserve"> URLs, </w:t>
      </w:r>
      <w:r w:rsidR="00752429">
        <w:t>el tipo de verificación OAuth 2.0</w:t>
      </w:r>
      <w:r w:rsidR="006E7AAB">
        <w:t xml:space="preserve"> para el acceso a toda la información que se necesite</w:t>
      </w:r>
      <w:r w:rsidR="00212DBB">
        <w:t xml:space="preserve"> consumir</w:t>
      </w:r>
      <w:r w:rsidR="009E349E">
        <w:t xml:space="preserve"> con Retrofit 2</w:t>
      </w:r>
      <w:r w:rsidR="00212DBB">
        <w:t xml:space="preserve">, el desarrollo de la base de datos en Android </w:t>
      </w:r>
      <w:r w:rsidR="001E44CD">
        <w:t>implementando Room</w:t>
      </w:r>
      <w:r w:rsidR="003C7DD9">
        <w:t>, el uso de Corou</w:t>
      </w:r>
      <w:r w:rsidR="00F24E2A">
        <w:t>tines</w:t>
      </w:r>
      <w:r w:rsidR="005D01C3">
        <w:t xml:space="preserve"> y la gestión de hilos</w:t>
      </w:r>
      <w:r w:rsidR="00251CAA">
        <w:t>.</w:t>
      </w:r>
    </w:p>
    <w:p w14:paraId="618001ED" w14:textId="77777777" w:rsidR="009B36BC" w:rsidRDefault="009B36BC" w:rsidP="009E1027"/>
    <w:p w14:paraId="1F637CFB" w14:textId="5782460B" w:rsidR="00267C06" w:rsidRDefault="00B47B8E" w:rsidP="009E1027">
      <w:r>
        <w:t xml:space="preserve">La aplicación </w:t>
      </w:r>
      <w:r w:rsidR="00174E81">
        <w:t>tiene</w:t>
      </w:r>
      <w:r>
        <w:t xml:space="preserve"> muchos aspectos mejorables, pero es una buena base por </w:t>
      </w:r>
      <w:r w:rsidR="00267C06">
        <w:t>dónde</w:t>
      </w:r>
      <w:r>
        <w:t xml:space="preserve"> empezar a desarrollar </w:t>
      </w:r>
      <w:r w:rsidR="007D5579">
        <w:t>otras funciones para completarla y que sea</w:t>
      </w:r>
      <w:r w:rsidR="00F26550">
        <w:t xml:space="preserve"> lo más versátil posible, es decir, que tanto jugadores nuevos como jugadores experimentados, le saquen partido para mejorar en cualquier</w:t>
      </w:r>
      <w:r w:rsidR="00267C06">
        <w:t xml:space="preserve"> aspecto sus personajes.</w:t>
      </w:r>
    </w:p>
    <w:p w14:paraId="73781BC8" w14:textId="77777777" w:rsidR="00267C06" w:rsidRDefault="00267C06" w:rsidP="009E1027"/>
    <w:p w14:paraId="2A56C161" w14:textId="0F012D69" w:rsidR="002B5C9B" w:rsidRDefault="00C17F2D" w:rsidP="009E1027">
      <w:r>
        <w:t xml:space="preserve">Se han presentado muchos desafíos durante todo el proceso de desarrollo </w:t>
      </w:r>
      <w:r w:rsidR="00BD15C5">
        <w:t xml:space="preserve">de BloodStats, cómo, por ejemplo, el </w:t>
      </w:r>
      <w:r w:rsidR="00174E81">
        <w:t>uso</w:t>
      </w:r>
      <w:r w:rsidR="00BF6317">
        <w:t xml:space="preserve"> de la API de Blizzard, </w:t>
      </w:r>
      <w:r w:rsidR="008B1B9C">
        <w:t xml:space="preserve">que ofrecen </w:t>
      </w:r>
      <w:r w:rsidR="00BF6317">
        <w:t xml:space="preserve">una API </w:t>
      </w:r>
      <w:r w:rsidR="00D87AA5">
        <w:t xml:space="preserve">y una documentación </w:t>
      </w:r>
      <w:r w:rsidR="00BF6317">
        <w:t xml:space="preserve">muy extensa </w:t>
      </w:r>
      <w:r w:rsidR="002E0C7C">
        <w:t xml:space="preserve">con </w:t>
      </w:r>
      <w:r w:rsidR="00BF6317">
        <w:t>muchas formas de recoger</w:t>
      </w:r>
      <w:r w:rsidR="002E0C7C">
        <w:t xml:space="preserve"> </w:t>
      </w:r>
      <w:r w:rsidR="00D87AA5">
        <w:t>datos</w:t>
      </w:r>
      <w:r w:rsidR="00C81A50">
        <w:t xml:space="preserve"> en varios idiomas y de </w:t>
      </w:r>
      <w:r w:rsidR="002E0C7C">
        <w:t>muchas</w:t>
      </w:r>
      <w:r w:rsidR="00C81A50">
        <w:t xml:space="preserve"> formas. Se ha optimizado </w:t>
      </w:r>
      <w:r w:rsidR="00725D5D">
        <w:t>todo lo posible la realización de las peticiones para que la aplicación tenga una mayor escalabilidad, y varios usuarios simultáneos puedan hacer uso de ella sin problemas.</w:t>
      </w:r>
    </w:p>
    <w:p w14:paraId="4E167DAF" w14:textId="77777777" w:rsidR="002B5C9B" w:rsidRDefault="002B5C9B" w:rsidP="009E1027"/>
    <w:p w14:paraId="59362362" w14:textId="438F6BEE" w:rsidR="00914579" w:rsidRPr="009E1027" w:rsidRDefault="002B5C9B" w:rsidP="009E1027">
      <w:r>
        <w:t xml:space="preserve">Finalmente, este proyecto </w:t>
      </w:r>
      <w:r w:rsidR="00560288">
        <w:t>ha sido una gran experiencia que nos ha enriquecido con mucho conocimiento</w:t>
      </w:r>
      <w:r w:rsidR="00BA6D49">
        <w:t xml:space="preserve"> para en un futuro, afrontar </w:t>
      </w:r>
      <w:r w:rsidR="00747690">
        <w:t>los posibles problemas que puedan surgir durante el trayecto laboral y profesional.</w:t>
      </w:r>
      <w:r w:rsidR="00914579">
        <w:br w:type="page"/>
      </w:r>
    </w:p>
    <w:p w14:paraId="74DEED89" w14:textId="58F8BB4B" w:rsidR="00434263" w:rsidRDefault="00491CAF" w:rsidP="00491CAF">
      <w:pPr>
        <w:pStyle w:val="Ttulo1"/>
        <w:numPr>
          <w:ilvl w:val="0"/>
          <w:numId w:val="24"/>
        </w:numPr>
      </w:pPr>
      <w:bookmarkStart w:id="976" w:name="_Toc168598263"/>
      <w:r>
        <w:lastRenderedPageBreak/>
        <w:t>Bibliografía y webgrafía</w:t>
      </w:r>
      <w:bookmarkEnd w:id="976"/>
    </w:p>
    <w:p w14:paraId="64576934" w14:textId="6DACCE38" w:rsidR="00491CAF" w:rsidRDefault="00FB38C0" w:rsidP="00491CAF">
      <w:r>
        <w:t>En est</w:t>
      </w:r>
      <w:r w:rsidR="002B3C12">
        <w:t xml:space="preserve">e apartado se indican todas las páginas web </w:t>
      </w:r>
      <w:r w:rsidR="005F3393">
        <w:t xml:space="preserve">con los autores y el día que se ha visitado </w:t>
      </w:r>
      <w:r w:rsidR="002B3C12">
        <w:t>para su uso y consumo</w:t>
      </w:r>
      <w:r w:rsidR="005F3393">
        <w:t>:</w:t>
      </w:r>
    </w:p>
    <w:p w14:paraId="11F7FCD6" w14:textId="13BCCE80" w:rsidR="00E315A1" w:rsidRPr="00E90933" w:rsidRDefault="00452A3F" w:rsidP="00177B05">
      <w:pPr>
        <w:rPr>
          <w:shd w:val="clear" w:color="auto" w:fill="FFFFFF"/>
        </w:rPr>
      </w:pPr>
      <w:r w:rsidRPr="000C5FAE">
        <w:rPr>
          <w:shd w:val="clear" w:color="auto" w:fill="FFFFFF"/>
        </w:rPr>
        <w:t>Android Developers (</w:t>
      </w:r>
      <w:r w:rsidR="009F42D0" w:rsidRPr="000C5FAE">
        <w:rPr>
          <w:shd w:val="clear" w:color="auto" w:fill="FFFFFF"/>
        </w:rPr>
        <w:t xml:space="preserve">17 de </w:t>
      </w:r>
      <w:r w:rsidR="006E698D">
        <w:rPr>
          <w:shd w:val="clear" w:color="auto" w:fill="FFFFFF"/>
        </w:rPr>
        <w:t>m</w:t>
      </w:r>
      <w:r w:rsidR="009F42D0" w:rsidRPr="000C5FAE">
        <w:rPr>
          <w:shd w:val="clear" w:color="auto" w:fill="FFFFFF"/>
        </w:rPr>
        <w:t>arzo 2024</w:t>
      </w:r>
      <w:r w:rsidRPr="000C5FAE">
        <w:rPr>
          <w:shd w:val="clear" w:color="auto" w:fill="FFFFFF"/>
        </w:rPr>
        <w:t>)</w:t>
      </w:r>
      <w:r w:rsidR="009F42D0" w:rsidRPr="000C5FAE">
        <w:rPr>
          <w:shd w:val="clear" w:color="auto" w:fill="FFFFFF"/>
        </w:rPr>
        <w:t xml:space="preserve"> </w:t>
      </w:r>
      <w:r w:rsidR="000C5FAE" w:rsidRPr="000C5FAE">
        <w:rPr>
          <w:shd w:val="clear" w:color="auto" w:fill="FFFFFF"/>
        </w:rPr>
        <w:t>C</w:t>
      </w:r>
      <w:r w:rsidR="005F3393">
        <w:rPr>
          <w:shd w:val="clear" w:color="auto" w:fill="FFFFFF"/>
        </w:rPr>
        <w:t>ó</w:t>
      </w:r>
      <w:r w:rsidR="000C5FAE" w:rsidRPr="000C5FAE">
        <w:rPr>
          <w:shd w:val="clear" w:color="auto" w:fill="FFFFFF"/>
        </w:rPr>
        <w:t>m</w:t>
      </w:r>
      <w:r w:rsidR="000C5FAE">
        <w:rPr>
          <w:shd w:val="clear" w:color="auto" w:fill="FFFFFF"/>
        </w:rPr>
        <w:t>o comenzar a usar Jetpack Compose.</w:t>
      </w:r>
      <w:r w:rsidR="005C0D12">
        <w:rPr>
          <w:shd w:val="clear" w:color="auto" w:fill="FFFFFF"/>
        </w:rPr>
        <w:t xml:space="preserve"> </w:t>
      </w:r>
      <w:r w:rsidR="005C0D12" w:rsidRPr="00E90933">
        <w:rPr>
          <w:shd w:val="clear" w:color="auto" w:fill="FFFFFF"/>
        </w:rPr>
        <w:t>Develop</w:t>
      </w:r>
      <w:r w:rsidR="00202A1A" w:rsidRPr="00E90933">
        <w:rPr>
          <w:shd w:val="clear" w:color="auto" w:fill="FFFFFF"/>
        </w:rPr>
        <w:t>er</w:t>
      </w:r>
      <w:r w:rsidR="000C5FAE" w:rsidRPr="00E90933">
        <w:rPr>
          <w:shd w:val="clear" w:color="auto" w:fill="FFFFFF"/>
        </w:rPr>
        <w:t xml:space="preserve"> </w:t>
      </w:r>
      <w:r w:rsidR="005C0D12" w:rsidRPr="00E90933">
        <w:rPr>
          <w:shd w:val="clear" w:color="auto" w:fill="FFFFFF"/>
        </w:rPr>
        <w:t xml:space="preserve">Android. </w:t>
      </w:r>
      <w:hyperlink r:id="rId60" w:history="1">
        <w:r w:rsidR="00202A1A" w:rsidRPr="00E90933">
          <w:rPr>
            <w:rStyle w:val="Hipervnculo"/>
            <w:shd w:val="clear" w:color="auto" w:fill="FFFFFF"/>
          </w:rPr>
          <w:t>https://developer.android.com/develop/ui/compose/documentation</w:t>
        </w:r>
      </w:hyperlink>
    </w:p>
    <w:p w14:paraId="39503F74" w14:textId="42B28B90" w:rsidR="00E315A1" w:rsidRDefault="00BB4E00" w:rsidP="00491CAF">
      <w:r>
        <w:t xml:space="preserve">Firebase Developers (25 de marzo de 2024) </w:t>
      </w:r>
      <w:r w:rsidR="00822299">
        <w:t>Autenticación con Google en Android.</w:t>
      </w:r>
      <w:r w:rsidR="00822299" w:rsidRPr="00822299">
        <w:t xml:space="preserve"> </w:t>
      </w:r>
      <w:hyperlink r:id="rId61" w:history="1">
        <w:r w:rsidR="00822299" w:rsidRPr="00822299">
          <w:rPr>
            <w:rStyle w:val="Hipervnculo"/>
          </w:rPr>
          <w:t>https://firebase.google.com/docs/auth/android/google-signin</w:t>
        </w:r>
      </w:hyperlink>
    </w:p>
    <w:p w14:paraId="411DF404" w14:textId="444C1C27" w:rsidR="004F3C36" w:rsidRDefault="004F3C36" w:rsidP="00491CAF">
      <w:r>
        <w:t>Blizzard Developers (1 de abril de 2024) Utilizando OAuth.</w:t>
      </w:r>
      <w:r w:rsidR="004440D1">
        <w:t xml:space="preserve"> Battlenet</w:t>
      </w:r>
    </w:p>
    <w:p w14:paraId="2C6059B2" w14:textId="56A9071A" w:rsidR="004F3C36" w:rsidRPr="004F3C36" w:rsidRDefault="00000000" w:rsidP="00491CAF">
      <w:hyperlink r:id="rId62" w:history="1">
        <w:r w:rsidR="004F3C36" w:rsidRPr="004F3C36">
          <w:rPr>
            <w:rStyle w:val="Hipervnculo"/>
          </w:rPr>
          <w:t>https://develop.battle.net/documentation/guides/using-oauth</w:t>
        </w:r>
      </w:hyperlink>
    </w:p>
    <w:p w14:paraId="3D29BC29" w14:textId="39C24836" w:rsidR="00822299" w:rsidRDefault="00823CD5" w:rsidP="00491CAF">
      <w:r>
        <w:t xml:space="preserve">Blizzard Developers (1 de </w:t>
      </w:r>
      <w:r w:rsidR="00F14E20">
        <w:t>a</w:t>
      </w:r>
      <w:r>
        <w:t xml:space="preserve">bril de 2024) </w:t>
      </w:r>
      <w:r w:rsidR="00A936C1">
        <w:t xml:space="preserve">Flujo de </w:t>
      </w:r>
      <w:r w:rsidR="00AE44C7">
        <w:t>las credenciales del cliente.</w:t>
      </w:r>
      <w:r w:rsidR="004440D1">
        <w:t xml:space="preserve"> Battlenet</w:t>
      </w:r>
    </w:p>
    <w:p w14:paraId="4B4F3B02" w14:textId="40D3B609" w:rsidR="00AE44C7" w:rsidRDefault="00000000" w:rsidP="00491CAF">
      <w:hyperlink r:id="rId63" w:history="1">
        <w:r w:rsidR="00AE44C7" w:rsidRPr="009C58F6">
          <w:rPr>
            <w:rStyle w:val="Hipervnculo"/>
          </w:rPr>
          <w:t>https://develop.battle.net/documentation</w:t>
        </w:r>
        <w:r w:rsidR="009C58F6" w:rsidRPr="009C58F6">
          <w:rPr>
            <w:rStyle w:val="Hipervnculo"/>
          </w:rPr>
          <w:t>/guides/using-oauth/client-crendetials-flow</w:t>
        </w:r>
      </w:hyperlink>
    </w:p>
    <w:p w14:paraId="6B1AC5B4" w14:textId="51CC646D" w:rsidR="004F3C36" w:rsidRDefault="001860AC" w:rsidP="00491CAF">
      <w:r>
        <w:t xml:space="preserve">Blizzard Developers (1 de abril de 2024) </w:t>
      </w:r>
      <w:r w:rsidR="00875CB6">
        <w:t>Flujo del código de autorización.</w:t>
      </w:r>
      <w:r w:rsidR="004440D1">
        <w:t xml:space="preserve"> Battlenet</w:t>
      </w:r>
    </w:p>
    <w:p w14:paraId="231BDEBF" w14:textId="5DE99675" w:rsidR="00875CB6" w:rsidRDefault="00000000" w:rsidP="00491CAF">
      <w:hyperlink r:id="rId64" w:history="1">
        <w:r w:rsidR="00875CB6" w:rsidRPr="00875CB6">
          <w:rPr>
            <w:rStyle w:val="Hipervnculo"/>
          </w:rPr>
          <w:t>https://develop.battle.net/documentation/guides/using-oauth/authorization-code-flow</w:t>
        </w:r>
      </w:hyperlink>
    </w:p>
    <w:p w14:paraId="05D9EA8B" w14:textId="77777777" w:rsidR="00202A1A" w:rsidRDefault="003B4D6B" w:rsidP="00491CAF">
      <w:r w:rsidRPr="00DA2BB0">
        <w:t>Tony (</w:t>
      </w:r>
      <w:r w:rsidR="003D1D5C" w:rsidRPr="00DA2BB0">
        <w:t>2 de abril de 2024</w:t>
      </w:r>
      <w:r w:rsidRPr="00DA2BB0">
        <w:t>)</w:t>
      </w:r>
      <w:r w:rsidR="00DA2BB0" w:rsidRPr="00DA2BB0">
        <w:t xml:space="preserve"> Las</w:t>
      </w:r>
      <w:r w:rsidR="00DA2BB0">
        <w:t xml:space="preserve"> tareas del Gradle no se muestran en la ventana de herramientas del Gradle en Android Studio 4.2.</w:t>
      </w:r>
      <w:r w:rsidR="004440D1">
        <w:t xml:space="preserve"> stackoverflow</w:t>
      </w:r>
      <w:r w:rsidR="00202A1A">
        <w:t>.</w:t>
      </w:r>
    </w:p>
    <w:p w14:paraId="17A084AA" w14:textId="3F8067AC" w:rsidR="00DA2BB0" w:rsidRDefault="00000000" w:rsidP="00491CAF">
      <w:hyperlink r:id="rId65" w:history="1">
        <w:r w:rsidR="00202A1A" w:rsidRPr="003B3FD5">
          <w:rPr>
            <w:rStyle w:val="Hipervnculo"/>
          </w:rPr>
          <w:t>https://stackoverflow.com/questions/67405791/gradle-tasks-are-not-showing-in-the-gradle-tool-window-in-android-studio-4-2</w:t>
        </w:r>
      </w:hyperlink>
    </w:p>
    <w:p w14:paraId="24F1E14A" w14:textId="4DF9928B" w:rsidR="00D147CE" w:rsidRPr="004144DE" w:rsidRDefault="00070C12" w:rsidP="00491CAF">
      <w:pPr>
        <w:rPr>
          <w:lang w:val="en-US"/>
        </w:rPr>
      </w:pPr>
      <w:r>
        <w:t>Raithatha K. (</w:t>
      </w:r>
      <w:r w:rsidR="00D147CE">
        <w:t>4 de abril de 2024</w:t>
      </w:r>
      <w:r>
        <w:t>)</w:t>
      </w:r>
      <w:r w:rsidR="00D147CE">
        <w:t xml:space="preserve"> C</w:t>
      </w:r>
      <w:r w:rsidR="005F3393">
        <w:t>ó</w:t>
      </w:r>
      <w:r w:rsidR="00D147CE">
        <w:t xml:space="preserve">mo </w:t>
      </w:r>
      <w:r w:rsidR="004144DE">
        <w:t>consumir una</w:t>
      </w:r>
      <w:r w:rsidR="00D147CE">
        <w:t xml:space="preserve"> APIs en Jetpack Compose. </w:t>
      </w:r>
      <w:r w:rsidR="00D147CE" w:rsidRPr="004144DE">
        <w:rPr>
          <w:lang w:val="en-US"/>
        </w:rPr>
        <w:t>Medium.</w:t>
      </w:r>
      <w:r w:rsidR="004144DE" w:rsidRPr="004144DE">
        <w:rPr>
          <w:lang w:val="en-US"/>
        </w:rPr>
        <w:t xml:space="preserve"> </w:t>
      </w:r>
      <w:hyperlink r:id="rId66" w:history="1">
        <w:r w:rsidR="004144DE" w:rsidRPr="003B3FD5">
          <w:rPr>
            <w:rStyle w:val="Hipervnculo"/>
            <w:lang w:val="en-US"/>
          </w:rPr>
          <w:t>https://medium.com/@kathankraithatha/how-to-use-api-in-jetpack-compose-10d11b8f166f</w:t>
        </w:r>
      </w:hyperlink>
    </w:p>
    <w:p w14:paraId="14C08CB5" w14:textId="4B156957" w:rsidR="000830F7" w:rsidRDefault="007F0A45" w:rsidP="00491CAF">
      <w:pPr>
        <w:rPr>
          <w:lang w:val="en-US"/>
        </w:rPr>
      </w:pPr>
      <w:r>
        <w:t>Tovar D. (1 de mayo de 2024)</w:t>
      </w:r>
      <w:r w:rsidR="00D22304">
        <w:t xml:space="preserve"> Seleccionar, Insertar, Indexar y Claves Ajenas en las migraciones de Room. </w:t>
      </w:r>
      <w:r w:rsidR="00D22304" w:rsidRPr="00D22304">
        <w:rPr>
          <w:lang w:val="en-US"/>
        </w:rPr>
        <w:t>Medium.</w:t>
      </w:r>
      <w:r w:rsidR="00D22304">
        <w:rPr>
          <w:lang w:val="en-US"/>
        </w:rPr>
        <w:t xml:space="preserve"> </w:t>
      </w:r>
      <w:hyperlink r:id="rId67" w:history="1">
        <w:r w:rsidR="00D22304" w:rsidRPr="003B3FD5">
          <w:rPr>
            <w:rStyle w:val="Hipervnculo"/>
            <w:lang w:val="en-US"/>
          </w:rPr>
          <w:t>https://medium.com/knowing-android/select-insert-indexes-and-foreign-keys-on-room-migrations-2a0dc556efd3</w:t>
        </w:r>
      </w:hyperlink>
    </w:p>
    <w:p w14:paraId="176C5B6D" w14:textId="7E7684D4" w:rsidR="00F47D35" w:rsidRDefault="00F47D35" w:rsidP="00491CAF">
      <w:pPr>
        <w:rPr>
          <w:lang w:val="en-US"/>
        </w:rPr>
      </w:pPr>
      <w:r>
        <w:t>Mudadla S. (</w:t>
      </w:r>
      <w:r w:rsidR="00192897">
        <w:t>3 de mayo de 2024</w:t>
      </w:r>
      <w:r>
        <w:t>)</w:t>
      </w:r>
      <w:r w:rsidR="00192897">
        <w:t xml:space="preserve"> Coroutines en Jetpack Compose. </w:t>
      </w:r>
      <w:r w:rsidR="00192897" w:rsidRPr="00192897">
        <w:rPr>
          <w:lang w:val="en-US"/>
        </w:rPr>
        <w:t xml:space="preserve">Medium. </w:t>
      </w:r>
      <w:hyperlink r:id="rId68" w:history="1">
        <w:r w:rsidR="00192897" w:rsidRPr="00192897">
          <w:rPr>
            <w:rStyle w:val="Hipervnculo"/>
            <w:lang w:val="en-US"/>
          </w:rPr>
          <w:t>https://medium.com/@sujathamudadla1213/coroutines-with-jetpack-compose-8e919cbf806f</w:t>
        </w:r>
      </w:hyperlink>
    </w:p>
    <w:p w14:paraId="29115FED" w14:textId="2738451E" w:rsidR="00796D56" w:rsidRPr="00480A0A" w:rsidRDefault="00DC2DB9" w:rsidP="00491CAF">
      <w:pPr>
        <w:rPr>
          <w:lang w:val="en-US"/>
        </w:rPr>
      </w:pPr>
      <w:r>
        <w:t>Brian M.</w:t>
      </w:r>
      <w:r w:rsidR="00796D56" w:rsidRPr="00DC2DB9">
        <w:t xml:space="preserve"> (6 de mayo de 2024</w:t>
      </w:r>
      <w:r w:rsidR="00480A0A" w:rsidRPr="00DC2DB9">
        <w:t xml:space="preserve">) </w:t>
      </w:r>
      <w:r w:rsidR="00480A0A">
        <w:t xml:space="preserve">Guía para desarrolladores: Masterizando la arquitectura MVVM en Android. </w:t>
      </w:r>
      <w:r w:rsidR="00480A0A" w:rsidRPr="00480A0A">
        <w:rPr>
          <w:lang w:val="en-US"/>
        </w:rPr>
        <w:t>Medium.</w:t>
      </w:r>
      <w:r w:rsidR="00480A0A">
        <w:rPr>
          <w:lang w:val="en-US"/>
        </w:rPr>
        <w:t xml:space="preserve"> </w:t>
      </w:r>
      <w:hyperlink r:id="rId69" w:history="1">
        <w:r w:rsidR="00480A0A" w:rsidRPr="00480A0A">
          <w:rPr>
            <w:rStyle w:val="Hipervnculo"/>
            <w:lang w:val="en-US"/>
          </w:rPr>
          <w:t>https://medium.com/@mutebibrian256/mastering-android-mvvm-architecture-developers-guide-3271e4c8908b</w:t>
        </w:r>
      </w:hyperlink>
    </w:p>
    <w:p w14:paraId="07D265C3" w14:textId="0E3739D6" w:rsidR="00656099" w:rsidRPr="001C53B1" w:rsidRDefault="00B76192" w:rsidP="00053E43">
      <w:pPr>
        <w:rPr>
          <w:lang w:val="en-US"/>
        </w:rPr>
      </w:pPr>
      <w:r>
        <w:t xml:space="preserve">Bisset K. (27 de marzo de 2024) </w:t>
      </w:r>
      <w:r w:rsidR="00053E43">
        <w:t>MutableState</w:t>
      </w:r>
      <w:r w:rsidR="00656099">
        <w:t xml:space="preserve"> o </w:t>
      </w:r>
      <w:r w:rsidR="00053E43">
        <w:t>MutableStateFlow</w:t>
      </w:r>
      <w:r w:rsidR="00656099">
        <w:t xml:space="preserve">: </w:t>
      </w:r>
      <w:r w:rsidR="001C53B1">
        <w:t xml:space="preserve">Una perspectiva en que utilizar en Jetpack Compose. </w:t>
      </w:r>
      <w:r w:rsidR="001C53B1" w:rsidRPr="00053E43">
        <w:rPr>
          <w:lang w:val="en-US"/>
        </w:rPr>
        <w:t>Medium.</w:t>
      </w:r>
      <w:r w:rsidR="00053E43" w:rsidRPr="00053E43">
        <w:rPr>
          <w:lang w:val="en-US"/>
        </w:rPr>
        <w:t xml:space="preserve"> </w:t>
      </w:r>
      <w:hyperlink r:id="rId70" w:history="1">
        <w:r w:rsidR="00053E43" w:rsidRPr="003B3FD5">
          <w:rPr>
            <w:rStyle w:val="Hipervnculo"/>
            <w:lang w:val="en-US"/>
          </w:rPr>
          <w:t>https://medium.com/@kerry.bisset/mutablestate-or-mutablestateflow-a-perspective-on-what-to-use-in-jetpack-compose-ccec0af7abbf</w:t>
        </w:r>
      </w:hyperlink>
      <w:r w:rsidR="001C53B1" w:rsidRPr="001C53B1">
        <w:rPr>
          <w:lang w:val="en-US"/>
        </w:rPr>
        <w:t xml:space="preserve"> </w:t>
      </w:r>
      <w:r w:rsidR="00656099">
        <w:rPr>
          <w:rFonts w:ascii="Segoe UI" w:hAnsi="Segoe UI" w:cs="Segoe UI"/>
          <w:sz w:val="27"/>
          <w:szCs w:val="27"/>
        </w:rPr>
        <w:fldChar w:fldCharType="begin"/>
      </w:r>
      <w:r w:rsidR="00656099" w:rsidRPr="001C53B1">
        <w:rPr>
          <w:rFonts w:ascii="Segoe UI" w:hAnsi="Segoe UI" w:cs="Segoe UI"/>
          <w:sz w:val="27"/>
          <w:szCs w:val="27"/>
          <w:lang w:val="en-US"/>
        </w:rPr>
        <w:instrText>HYPERLINK "https://medium.com/@kerry.bisset?source=post_page-----ccec0af7abbf--------------------------------"</w:instrText>
      </w:r>
      <w:r w:rsidR="00656099">
        <w:rPr>
          <w:rFonts w:ascii="Segoe UI" w:hAnsi="Segoe UI" w:cs="Segoe UI"/>
          <w:sz w:val="27"/>
          <w:szCs w:val="27"/>
        </w:rPr>
      </w:r>
      <w:r w:rsidR="00656099">
        <w:rPr>
          <w:rFonts w:ascii="Segoe UI" w:hAnsi="Segoe UI" w:cs="Segoe UI"/>
          <w:sz w:val="27"/>
          <w:szCs w:val="27"/>
        </w:rPr>
        <w:fldChar w:fldCharType="separate"/>
      </w:r>
    </w:p>
    <w:p w14:paraId="3DE6400B" w14:textId="3E5F8A1E" w:rsidR="006D0AEE" w:rsidRDefault="00656099" w:rsidP="006732BC">
      <w:pPr>
        <w:rPr>
          <w:lang w:val="en-US"/>
        </w:rPr>
      </w:pPr>
      <w:r>
        <w:lastRenderedPageBreak/>
        <w:fldChar w:fldCharType="end"/>
      </w:r>
      <w:r w:rsidR="00120BAD">
        <w:t>Elliott T. (</w:t>
      </w:r>
      <w:r w:rsidR="006732BC">
        <w:t>10 de abril de 2024</w:t>
      </w:r>
      <w:r w:rsidR="00120BAD">
        <w:t>)</w:t>
      </w:r>
      <w:r w:rsidR="006732BC">
        <w:t xml:space="preserve"> </w:t>
      </w:r>
      <w:r w:rsidR="006D0AEE">
        <w:t>Utilizando OAuth2.0 y Retrofit para comunicarse a la API de GitHub en Android.</w:t>
      </w:r>
      <w:r w:rsidR="0047011B">
        <w:t xml:space="preserve"> </w:t>
      </w:r>
      <w:r w:rsidR="0047011B" w:rsidRPr="0047011B">
        <w:rPr>
          <w:lang w:val="en-US"/>
        </w:rPr>
        <w:t xml:space="preserve">Dev.to. </w:t>
      </w:r>
      <w:hyperlink r:id="rId71" w:history="1">
        <w:r w:rsidR="0047011B" w:rsidRPr="0047011B">
          <w:rPr>
            <w:rStyle w:val="Hipervnculo"/>
            <w:lang w:val="en-US"/>
          </w:rPr>
          <w:t>https://dev.to/theplebdev/using-oauth20-and-retrofit-to-talk-to-the-github-api-on-android-k6h</w:t>
        </w:r>
      </w:hyperlink>
    </w:p>
    <w:p w14:paraId="48937E30" w14:textId="28D7842A" w:rsidR="0047011B" w:rsidRDefault="0089463A" w:rsidP="0003458D">
      <w:r w:rsidRPr="0003458D">
        <w:t>ActivePlayer (</w:t>
      </w:r>
      <w:r w:rsidR="00F101E9" w:rsidRPr="0003458D">
        <w:t>6 de abril de 2024</w:t>
      </w:r>
      <w:r w:rsidRPr="0003458D">
        <w:t>)</w:t>
      </w:r>
      <w:r w:rsidR="00F101E9" w:rsidRPr="0003458D">
        <w:t xml:space="preserve"> </w:t>
      </w:r>
      <w:r w:rsidR="0003458D" w:rsidRPr="0003458D">
        <w:t>World of Warcraft: Jugadores activos y</w:t>
      </w:r>
      <w:r w:rsidR="0003458D">
        <w:t xml:space="preserve"> estadísticas</w:t>
      </w:r>
      <w:r w:rsidR="003836EA">
        <w:t xml:space="preserve">. ActivePlayer.io. </w:t>
      </w:r>
      <w:hyperlink r:id="rId72" w:history="1">
        <w:r w:rsidR="003836EA" w:rsidRPr="003836EA">
          <w:rPr>
            <w:rStyle w:val="Hipervnculo"/>
          </w:rPr>
          <w:t>https://activeplayer.io/world-of-warcraft/</w:t>
        </w:r>
      </w:hyperlink>
    </w:p>
    <w:p w14:paraId="596417AA" w14:textId="14EBE2F6" w:rsidR="00791082" w:rsidRPr="00E90933" w:rsidRDefault="00347180" w:rsidP="0003458D">
      <w:r>
        <w:t xml:space="preserve">Lackner P. (25 de marzo de </w:t>
      </w:r>
      <w:r w:rsidR="006D0351">
        <w:t>2024</w:t>
      </w:r>
      <w:r>
        <w:t>)</w:t>
      </w:r>
      <w:r w:rsidR="006D0351">
        <w:t xml:space="preserve">. </w:t>
      </w:r>
      <w:r w:rsidR="00B01F53" w:rsidRPr="00B01F53">
        <w:rPr>
          <w:lang w:val="en-US"/>
        </w:rPr>
        <w:t>Firebase G</w:t>
      </w:r>
      <w:r w:rsidR="00B01F53">
        <w:rPr>
          <w:lang w:val="en-US"/>
        </w:rPr>
        <w:t xml:space="preserve">oogle Sign-In con Jetpack Compose y Clean Architecture – Android Studio Tutorial. </w:t>
      </w:r>
      <w:r w:rsidR="00B01F53" w:rsidRPr="00E90933">
        <w:t>YouTube.</w:t>
      </w:r>
      <w:r w:rsidR="00791082" w:rsidRPr="00E90933">
        <w:t xml:space="preserve"> </w:t>
      </w:r>
      <w:hyperlink r:id="rId73" w:history="1">
        <w:r w:rsidR="00791082" w:rsidRPr="00E90933">
          <w:rPr>
            <w:rStyle w:val="Hipervnculo"/>
          </w:rPr>
          <w:t>https://www.youtube.com/watch?v=zCIfBbm06QM&amp;t=1851s</w:t>
        </w:r>
      </w:hyperlink>
    </w:p>
    <w:p w14:paraId="0AD98B12" w14:textId="7BF7C454" w:rsidR="00D241EC" w:rsidRDefault="008966A5" w:rsidP="0003458D">
      <w:r w:rsidRPr="00D241EC">
        <w:t>Logo (</w:t>
      </w:r>
      <w:r w:rsidR="00D241EC" w:rsidRPr="00D241EC">
        <w:t>15 de mayo de 2024</w:t>
      </w:r>
      <w:r w:rsidRPr="00D241EC">
        <w:t>)</w:t>
      </w:r>
      <w:r w:rsidR="00D241EC" w:rsidRPr="00D241EC">
        <w:t>. Lanza tu negocio con u</w:t>
      </w:r>
      <w:r w:rsidR="00D241EC">
        <w:t xml:space="preserve">n logo gratuito. Logo. </w:t>
      </w:r>
      <w:hyperlink r:id="rId74" w:history="1">
        <w:r w:rsidR="00D241EC" w:rsidRPr="00D241EC">
          <w:rPr>
            <w:rStyle w:val="Hipervnculo"/>
          </w:rPr>
          <w:t>https://logo.com/</w:t>
        </w:r>
      </w:hyperlink>
    </w:p>
    <w:p w14:paraId="2C53412B" w14:textId="5881445D" w:rsidR="00D241EC" w:rsidRDefault="00C74AE7" w:rsidP="0003458D">
      <w:pPr>
        <w:rPr>
          <w:lang w:val="en-US"/>
        </w:rPr>
      </w:pPr>
      <w:r>
        <w:t>Margeeta (</w:t>
      </w:r>
      <w:r w:rsidR="005F1643">
        <w:t>15 de mayo de 2024</w:t>
      </w:r>
      <w:r>
        <w:t>)</w:t>
      </w:r>
      <w:r w:rsidR="005F1643">
        <w:t xml:space="preserve">. </w:t>
      </w:r>
      <w:r w:rsidR="00B10312" w:rsidRPr="00E90933">
        <w:t xml:space="preserve">Material Theme Builder. </w:t>
      </w:r>
      <w:r w:rsidR="00B10312" w:rsidRPr="00B10312">
        <w:rPr>
          <w:lang w:val="en-US"/>
        </w:rPr>
        <w:t>Material F</w:t>
      </w:r>
      <w:r w:rsidR="00B10312">
        <w:rPr>
          <w:lang w:val="en-US"/>
        </w:rPr>
        <w:t xml:space="preserve">undation. </w:t>
      </w:r>
      <w:hyperlink r:id="rId75" w:history="1">
        <w:r w:rsidR="00402954" w:rsidRPr="00402954">
          <w:rPr>
            <w:rStyle w:val="Hipervnculo"/>
            <w:lang w:val="en-US"/>
          </w:rPr>
          <w:t>https://material-foundation.github.io/material-theme-builder/</w:t>
        </w:r>
      </w:hyperlink>
    </w:p>
    <w:p w14:paraId="77F9C13A" w14:textId="1D38F387" w:rsidR="00402954" w:rsidRDefault="007E0B0A" w:rsidP="0003458D">
      <w:r w:rsidRPr="00392C8E">
        <w:t>Comunidad de Juegos Fandom (</w:t>
      </w:r>
      <w:r w:rsidR="00392C8E" w:rsidRPr="00392C8E">
        <w:t>11 de mayo de 2024</w:t>
      </w:r>
      <w:r w:rsidRPr="00392C8E">
        <w:t>)</w:t>
      </w:r>
      <w:r w:rsidR="00392C8E" w:rsidRPr="00392C8E">
        <w:t xml:space="preserve">. </w:t>
      </w:r>
      <w:r w:rsidR="00392C8E">
        <w:t xml:space="preserve">Atributos. WoWPedia. </w:t>
      </w:r>
      <w:hyperlink r:id="rId76" w:history="1">
        <w:r w:rsidR="00392C8E" w:rsidRPr="00392C8E">
          <w:rPr>
            <w:rStyle w:val="Hipervnculo"/>
          </w:rPr>
          <w:t>https://wowpedia.fandom.com/wiki/Attributes</w:t>
        </w:r>
      </w:hyperlink>
    </w:p>
    <w:p w14:paraId="769DEF05" w14:textId="00DC2345" w:rsidR="00611356" w:rsidRDefault="00C2412C" w:rsidP="00491CAF">
      <w:pPr>
        <w:rPr>
          <w:rStyle w:val="Hipervnculo"/>
        </w:rPr>
      </w:pPr>
      <w:r w:rsidRPr="004019B0">
        <w:t>Guiterrez D. (13 de mayo de 2024)</w:t>
      </w:r>
      <w:r w:rsidR="004019B0">
        <w:t xml:space="preserve">. UML Casos de Uso. </w:t>
      </w:r>
      <w:r w:rsidR="00A7253F" w:rsidRPr="00E90933">
        <w:t xml:space="preserve">SlideShare. </w:t>
      </w:r>
      <w:hyperlink r:id="rId77" w:history="1">
        <w:r w:rsidR="00A7253F" w:rsidRPr="00E90933">
          <w:rPr>
            <w:rStyle w:val="Hipervnculo"/>
          </w:rPr>
          <w:t>https://es.slideshare.net/slideshow/clase-11-umlcasosdeuso/20600612</w:t>
        </w:r>
      </w:hyperlink>
    </w:p>
    <w:p w14:paraId="60928EF1" w14:textId="51683BCB" w:rsidR="005F3393" w:rsidRDefault="005F3393" w:rsidP="005F3393">
      <w:r>
        <w:t xml:space="preserve">Arif A. (28 de mayo de 2024). Cómo generar un APK y APKs firmadas en Android Studio. EnvatoTuts. </w:t>
      </w:r>
      <w:hyperlink r:id="rId78" w:history="1">
        <w:r w:rsidRPr="005F3393">
          <w:rPr>
            <w:rStyle w:val="Hipervnculo"/>
          </w:rPr>
          <w:t>https://code.tutsplus.com/how-to-generate-apk-and-signed-apk-files-in-android-studio--cms-37927t</w:t>
        </w:r>
      </w:hyperlink>
    </w:p>
    <w:p w14:paraId="6312D4EA" w14:textId="3D038B26" w:rsidR="005F3393" w:rsidRPr="005F3393" w:rsidRDefault="005F3393" w:rsidP="005F3393">
      <w:pPr>
        <w:rPr>
          <w:lang w:val="en-US"/>
        </w:rPr>
      </w:pPr>
      <w:r>
        <w:t xml:space="preserve">Android Developers (28 de mayo de 2024). Cambiar el icono de la aplicación. </w:t>
      </w:r>
      <w:r w:rsidRPr="005F3393">
        <w:rPr>
          <w:lang w:val="en-US"/>
        </w:rPr>
        <w:t xml:space="preserve">Developer Android. </w:t>
      </w:r>
      <w:hyperlink r:id="rId79" w:history="1">
        <w:r w:rsidRPr="005F3393">
          <w:rPr>
            <w:rStyle w:val="Hipervnculo"/>
            <w:lang w:val="en-US"/>
          </w:rPr>
          <w:t>https://developer.android.com/codelabs/basic-android-kotlin-compose-training-change-app-icon#4</w:t>
        </w:r>
      </w:hyperlink>
    </w:p>
    <w:p w14:paraId="29B34D66" w14:textId="77777777" w:rsidR="00914579" w:rsidRPr="005F3393" w:rsidRDefault="00914579">
      <w:pPr>
        <w:jc w:val="left"/>
        <w:rPr>
          <w:rFonts w:eastAsiaTheme="majorEastAsia" w:cstheme="majorBidi"/>
          <w:b/>
          <w:sz w:val="32"/>
          <w:szCs w:val="40"/>
          <w:lang w:val="en-US"/>
        </w:rPr>
      </w:pPr>
      <w:r w:rsidRPr="005F3393">
        <w:rPr>
          <w:lang w:val="en-US"/>
        </w:rPr>
        <w:br w:type="page"/>
      </w:r>
    </w:p>
    <w:p w14:paraId="58168ED4" w14:textId="0CF8391A" w:rsidR="00491CAF" w:rsidRDefault="00202CC1" w:rsidP="00202CC1">
      <w:pPr>
        <w:pStyle w:val="Ttulo1"/>
      </w:pPr>
      <w:bookmarkStart w:id="977" w:name="_Toc168598264"/>
      <w:r>
        <w:lastRenderedPageBreak/>
        <w:t>Anexos:</w:t>
      </w:r>
      <w:bookmarkEnd w:id="977"/>
    </w:p>
    <w:p w14:paraId="426B1342" w14:textId="7234359B" w:rsidR="00916A09" w:rsidRPr="00916A09" w:rsidRDefault="00916A09" w:rsidP="00916A09">
      <w:r>
        <w:t xml:space="preserve">En este apartado </w:t>
      </w:r>
      <w:r w:rsidR="006371A3">
        <w:t>se presentan los anexos que acompañan el proyecto.</w:t>
      </w:r>
    </w:p>
    <w:p w14:paraId="3F3397FB" w14:textId="02273C61" w:rsidR="00916A09" w:rsidRDefault="006F23A8" w:rsidP="005A34FD">
      <w:pPr>
        <w:pStyle w:val="Ttulo2"/>
      </w:pPr>
      <w:bookmarkStart w:id="978" w:name="_Toc168598265"/>
      <w:r>
        <w:t>Anexo Digital – GitHub</w:t>
      </w:r>
      <w:bookmarkEnd w:id="978"/>
    </w:p>
    <w:p w14:paraId="73EE01E2" w14:textId="66BC2926" w:rsidR="00F128C4" w:rsidRPr="006F23A8" w:rsidRDefault="00CA5715" w:rsidP="006F23A8">
      <w:pPr>
        <w:rPr>
          <w:ins w:id="979" w:author="MARRAHY ARENAS, SERGI" w:date="2024-05-21T16:48:00Z" w16du:dateUtc="2024-05-21T14:48:00Z"/>
        </w:rPr>
      </w:pPr>
      <w:r>
        <w:t xml:space="preserve">Se proporciona el repositorio de GitHub </w:t>
      </w:r>
      <w:r w:rsidR="0045606B">
        <w:t xml:space="preserve">para poder descargar el proyecto en sus diferentes versiones que se ha ido </w:t>
      </w:r>
      <w:r w:rsidR="00F128C4">
        <w:t xml:space="preserve">subiendo </w:t>
      </w:r>
      <w:r w:rsidR="00F128C4">
        <w:rPr>
          <w:rFonts w:ascii="Wingdings" w:eastAsia="Wingdings" w:hAnsi="Wingdings" w:cs="Wingdings"/>
        </w:rPr>
        <w:t>à</w:t>
      </w:r>
      <w:r w:rsidR="00F128C4">
        <w:t xml:space="preserve"> </w:t>
      </w:r>
      <w:hyperlink r:id="rId80" w:history="1">
        <w:r w:rsidR="00F128C4" w:rsidRPr="00F128C4">
          <w:rPr>
            <w:rStyle w:val="Hipervnculo"/>
          </w:rPr>
          <w:t>Repositorio GitHub BloodStats</w:t>
        </w:r>
      </w:hyperlink>
    </w:p>
    <w:p w14:paraId="6F2BFA19" w14:textId="77777777" w:rsidR="00EC0E76" w:rsidRDefault="0036457E" w:rsidP="00EC0E76">
      <w:pPr>
        <w:keepNext/>
        <w:jc w:val="center"/>
      </w:pPr>
      <w:r w:rsidRPr="0036457E">
        <w:rPr>
          <w:b/>
          <w:bCs/>
          <w:noProof/>
        </w:rPr>
        <w:drawing>
          <wp:inline distT="0" distB="0" distL="0" distR="0" wp14:anchorId="76126B6E" wp14:editId="682EC471">
            <wp:extent cx="5435240" cy="2717320"/>
            <wp:effectExtent l="0" t="0" r="0" b="6985"/>
            <wp:docPr id="203148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8186" name=""/>
                    <pic:cNvPicPr/>
                  </pic:nvPicPr>
                  <pic:blipFill>
                    <a:blip r:embed="rId81"/>
                    <a:stretch>
                      <a:fillRect/>
                    </a:stretch>
                  </pic:blipFill>
                  <pic:spPr>
                    <a:xfrm>
                      <a:off x="0" y="0"/>
                      <a:ext cx="5449170" cy="2724284"/>
                    </a:xfrm>
                    <a:prstGeom prst="rect">
                      <a:avLst/>
                    </a:prstGeom>
                  </pic:spPr>
                </pic:pic>
              </a:graphicData>
            </a:graphic>
          </wp:inline>
        </w:drawing>
      </w:r>
    </w:p>
    <w:p w14:paraId="55EB64BF" w14:textId="31F6DD56" w:rsidR="001F4E33" w:rsidRPr="00914579" w:rsidRDefault="00EC0E76" w:rsidP="0092714F">
      <w:pPr>
        <w:pStyle w:val="Sinespaciado"/>
        <w:rPr>
          <w:b/>
          <w:bCs/>
        </w:rPr>
      </w:pPr>
      <w:bookmarkStart w:id="980" w:name="_Toc168598231"/>
      <w:r>
        <w:t xml:space="preserve">Figura </w:t>
      </w:r>
      <w:r>
        <w:fldChar w:fldCharType="begin"/>
      </w:r>
      <w:r>
        <w:instrText xml:space="preserve"> SEQ Ilustración \* ARABIC </w:instrText>
      </w:r>
      <w:r>
        <w:fldChar w:fldCharType="separate"/>
      </w:r>
      <w:r w:rsidR="003A730B">
        <w:rPr>
          <w:noProof/>
        </w:rPr>
        <w:t>39</w:t>
      </w:r>
      <w:r>
        <w:fldChar w:fldCharType="end"/>
      </w:r>
      <w:r>
        <w:t xml:space="preserve"> </w:t>
      </w:r>
      <w:r w:rsidR="00A37BC2">
        <w:t>-</w:t>
      </w:r>
      <w:r>
        <w:t xml:space="preserve"> </w:t>
      </w:r>
      <w:r w:rsidR="005C226A">
        <w:t>Commits realizados durante todo el desarrollo del proyecto</w:t>
      </w:r>
      <w:bookmarkEnd w:id="980"/>
    </w:p>
    <w:p w14:paraId="30407D2E" w14:textId="6CA6CBF5" w:rsidR="00434263" w:rsidRDefault="001B617E" w:rsidP="005631D2">
      <w:pPr>
        <w:pStyle w:val="Ttulo2"/>
      </w:pPr>
      <w:bookmarkStart w:id="981" w:name="_Toc168598266"/>
      <w:r>
        <w:t xml:space="preserve">Carpeta con los ficheros de la </w:t>
      </w:r>
      <w:r w:rsidR="003B399D">
        <w:t>documentación</w:t>
      </w:r>
      <w:bookmarkEnd w:id="981"/>
    </w:p>
    <w:p w14:paraId="6F2BB50F" w14:textId="6EBC061A" w:rsidR="003B399D" w:rsidRDefault="003B399D" w:rsidP="003B399D">
      <w:r>
        <w:t xml:space="preserve">Esta carpeta almacena la documentación </w:t>
      </w:r>
      <w:r w:rsidR="00047C46">
        <w:t xml:space="preserve">del </w:t>
      </w:r>
      <w:r w:rsidR="00305E8A">
        <w:t>proyecto</w:t>
      </w:r>
      <w:r w:rsidR="00D94142">
        <w:t>.</w:t>
      </w:r>
    </w:p>
    <w:p w14:paraId="1F81558B" w14:textId="2C78241C" w:rsidR="00D94142" w:rsidRDefault="00D94142" w:rsidP="00D94142">
      <w:pPr>
        <w:pStyle w:val="Ttulo3"/>
      </w:pPr>
      <w:bookmarkStart w:id="982" w:name="_Toc168598267"/>
      <w:r>
        <w:t>Memoria en formato PDF</w:t>
      </w:r>
      <w:bookmarkEnd w:id="982"/>
    </w:p>
    <w:p w14:paraId="01C6BADB" w14:textId="20AC3804" w:rsidR="00A27FF6" w:rsidRDefault="00D94142" w:rsidP="00BE0115">
      <w:pPr>
        <w:pStyle w:val="Prrafodelista"/>
        <w:numPr>
          <w:ilvl w:val="0"/>
          <w:numId w:val="20"/>
        </w:numPr>
      </w:pPr>
      <w:r>
        <w:t>La memoria</w:t>
      </w:r>
      <w:r w:rsidR="00A14409">
        <w:t xml:space="preserve"> del proyecto</w:t>
      </w:r>
      <w:r w:rsidR="002E7CD2">
        <w:t xml:space="preserve"> </w:t>
      </w:r>
      <w:r w:rsidR="00A14409">
        <w:t>“IESSERPIS.2023-24.</w:t>
      </w:r>
      <w:r w:rsidR="00E35A40">
        <w:t>Proyecto DAM</w:t>
      </w:r>
      <w:r w:rsidR="00EC23AD">
        <w:t>. SergiMarrahyArenas.pdf</w:t>
      </w:r>
      <w:r w:rsidR="00A14409">
        <w:t>”</w:t>
      </w:r>
      <w:r w:rsidR="002E7CD2">
        <w:t xml:space="preserve">, </w:t>
      </w:r>
      <w:r w:rsidR="001A5A93">
        <w:t xml:space="preserve">está disponible en formato PDF. Este PDF contiene toda la información necesaria </w:t>
      </w:r>
      <w:r w:rsidR="00535BAD">
        <w:t xml:space="preserve">sobre el </w:t>
      </w:r>
      <w:r w:rsidR="001A5A93">
        <w:t>desarrollo del proyecto</w:t>
      </w:r>
      <w:r w:rsidR="000A49D0">
        <w:t xml:space="preserve"> que incluye</w:t>
      </w:r>
      <w:r w:rsidR="001439F5">
        <w:t xml:space="preserve"> los siguientes apartados: Justificación, gestión del proyecto, tecnologías, lenguajes, herramientas, descripción del proyecto</w:t>
      </w:r>
      <w:r w:rsidR="009471FA">
        <w:t>, trabajos futuros, conclusiones y toda la bibliografía y webgrafía.</w:t>
      </w:r>
    </w:p>
    <w:p w14:paraId="08240EF6" w14:textId="3A0E1BB2" w:rsidR="00A27FF6" w:rsidRDefault="00A27FF6" w:rsidP="00A27FF6">
      <w:pPr>
        <w:pStyle w:val="Ttulo3"/>
      </w:pPr>
      <w:bookmarkStart w:id="983" w:name="_Toc168598268"/>
      <w:r>
        <w:t>Instalación</w:t>
      </w:r>
      <w:bookmarkEnd w:id="983"/>
    </w:p>
    <w:p w14:paraId="4A5EA1AA" w14:textId="7D9B38CE" w:rsidR="0045218E" w:rsidRDefault="00131F04" w:rsidP="00B231B2">
      <w:pPr>
        <w:pStyle w:val="Prrafodelista"/>
        <w:numPr>
          <w:ilvl w:val="0"/>
          <w:numId w:val="20"/>
        </w:numPr>
      </w:pPr>
      <w:r>
        <w:t xml:space="preserve">En el repositorio de GitHub se encuentra el código fuente </w:t>
      </w:r>
      <w:r w:rsidR="0075231A">
        <w:t xml:space="preserve">que contiene los ficheros de configuración y todos los scripts necesarios para hacer que la aplicación BloodStats funcione. </w:t>
      </w:r>
      <w:r w:rsidR="00362B62">
        <w:t xml:space="preserve">El formato de la descarga </w:t>
      </w:r>
      <w:r w:rsidR="00942D67">
        <w:t>es</w:t>
      </w:r>
      <w:r w:rsidR="00362B62">
        <w:t xml:space="preserve"> un .zip que se </w:t>
      </w:r>
      <w:r w:rsidR="00942D67">
        <w:t>debe</w:t>
      </w:r>
      <w:r w:rsidR="00362B62">
        <w:t xml:space="preserve"> extraer</w:t>
      </w:r>
      <w:r w:rsidR="0042145E">
        <w:t xml:space="preserve"> para posteriormente </w:t>
      </w:r>
      <w:r w:rsidR="00942D67">
        <w:t>abrir el proyecto</w:t>
      </w:r>
      <w:r w:rsidR="0042145E">
        <w:t xml:space="preserve"> con Android Studio.</w:t>
      </w:r>
    </w:p>
    <w:p w14:paraId="12643D10" w14:textId="1D4C0A6C" w:rsidR="0045218E" w:rsidRDefault="009D21D3" w:rsidP="0045218E">
      <w:pPr>
        <w:pStyle w:val="Ttulo3"/>
      </w:pPr>
      <w:bookmarkStart w:id="984" w:name="_Toc168598269"/>
      <w:r>
        <w:t>Archivo BloodStats.apk</w:t>
      </w:r>
      <w:bookmarkEnd w:id="984"/>
    </w:p>
    <w:p w14:paraId="13F8A7A8" w14:textId="0646856A" w:rsidR="00DB4C94" w:rsidRPr="003A138E" w:rsidRDefault="00EE56C9" w:rsidP="00BE0115">
      <w:pPr>
        <w:pStyle w:val="Prrafodelista"/>
        <w:numPr>
          <w:ilvl w:val="0"/>
          <w:numId w:val="20"/>
        </w:numPr>
        <w:rPr>
          <w:rPrChange w:id="985" w:author="MARRAHY ARENAS, SERGI" w:date="2024-05-23T11:41:00Z" w16du:dateUtc="2024-05-23T09:41:00Z">
            <w:rPr>
              <w:b/>
              <w:bCs/>
            </w:rPr>
          </w:rPrChange>
        </w:rPr>
      </w:pPr>
      <w:r>
        <w:t xml:space="preserve">Archivo requerido para poder instalar la app en los dispositivos con una versión de Android </w:t>
      </w:r>
      <w:r w:rsidR="006511AF">
        <w:t>8 (Oreo)</w:t>
      </w:r>
      <w:r w:rsidR="00047C46">
        <w:t xml:space="preserve"> </w:t>
      </w:r>
      <w:r>
        <w:t xml:space="preserve">o </w:t>
      </w:r>
      <w:r w:rsidR="006511AF">
        <w:t>superior</w:t>
      </w:r>
      <w:r>
        <w:t>.</w:t>
      </w:r>
    </w:p>
    <w:sectPr w:rsidR="00DB4C94" w:rsidRPr="003A138E" w:rsidSect="00427FD1">
      <w:footerReference w:type="default" r:id="rId82"/>
      <w:footerReference w:type="first" r:id="rId83"/>
      <w:pgSz w:w="11906" w:h="16838"/>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E43AC3" w14:textId="77777777" w:rsidR="003E3A45" w:rsidRPr="00A40F4B" w:rsidRDefault="003E3A45" w:rsidP="00F32A4A">
      <w:pPr>
        <w:spacing w:after="0" w:line="240" w:lineRule="auto"/>
      </w:pPr>
      <w:r w:rsidRPr="00A40F4B">
        <w:separator/>
      </w:r>
    </w:p>
  </w:endnote>
  <w:endnote w:type="continuationSeparator" w:id="0">
    <w:p w14:paraId="6FFF0348" w14:textId="77777777" w:rsidR="003E3A45" w:rsidRPr="00A40F4B" w:rsidRDefault="003E3A45" w:rsidP="00F32A4A">
      <w:pPr>
        <w:spacing w:after="0" w:line="240" w:lineRule="auto"/>
      </w:pPr>
      <w:r w:rsidRPr="00A40F4B">
        <w:continuationSeparator/>
      </w:r>
    </w:p>
  </w:endnote>
  <w:endnote w:type="continuationNotice" w:id="1">
    <w:p w14:paraId="6C7334DC" w14:textId="77777777" w:rsidR="003E3A45" w:rsidRDefault="003E3A4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B8A917" w14:textId="50D21B22" w:rsidR="00FA141F" w:rsidRPr="0022726D" w:rsidRDefault="00CF694C">
    <w:pPr>
      <w:pStyle w:val="Piedepgina"/>
      <w:rPr>
        <w:rFonts w:cs="Arial"/>
        <w:color w:val="747474" w:themeColor="background2" w:themeShade="80"/>
        <w:sz w:val="20"/>
        <w:szCs w:val="20"/>
      </w:rPr>
    </w:pPr>
    <w:r w:rsidRPr="00C84956">
      <w:rPr>
        <w:rFonts w:cs="Arial"/>
        <w:color w:val="747474" w:themeColor="background2" w:themeShade="80"/>
        <w:sz w:val="20"/>
        <w:szCs w:val="20"/>
      </w:rPr>
      <w:t>Marrahy Arenas, Sergi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0B5FE5" w14:textId="6059F4A0" w:rsidR="009118BC" w:rsidRPr="00A40F4B" w:rsidRDefault="009118BC" w:rsidP="009118BC">
    <w:pPr>
      <w:pStyle w:val="Piedepgina"/>
      <w:jc w:val="center"/>
      <w:rPr>
        <w:rFonts w:cs="Arial"/>
        <w:color w:val="404040" w:themeColor="text1" w:themeTint="BF"/>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A151E7" w14:textId="0E4C597A" w:rsidR="00C84956" w:rsidRPr="00C84956" w:rsidRDefault="00C84956" w:rsidP="00C84956">
    <w:pPr>
      <w:pStyle w:val="Piedepgina"/>
      <w:rPr>
        <w:rFonts w:cs="Arial"/>
        <w:color w:val="747474" w:themeColor="background2" w:themeShade="80"/>
        <w:sz w:val="20"/>
        <w:szCs w:val="20"/>
      </w:rPr>
    </w:pPr>
    <w:r w:rsidRPr="00C84956">
      <w:rPr>
        <w:rFonts w:cs="Arial"/>
        <w:color w:val="747474" w:themeColor="background2" w:themeShade="80"/>
        <w:sz w:val="20"/>
        <w:szCs w:val="20"/>
      </w:rPr>
      <w:t>Marrahy Arenas, Sergi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47474" w:themeColor="background2" w:themeShade="80"/>
        <w:sz w:val="20"/>
        <w:szCs w:val="20"/>
      </w:rPr>
      <w:id w:val="497536432"/>
      <w:docPartObj>
        <w:docPartGallery w:val="Page Numbers (Bottom of Page)"/>
        <w:docPartUnique/>
      </w:docPartObj>
    </w:sdtPr>
    <w:sdtContent>
      <w:sdt>
        <w:sdtPr>
          <w:rPr>
            <w:color w:val="747474" w:themeColor="background2" w:themeShade="80"/>
            <w:sz w:val="20"/>
            <w:szCs w:val="20"/>
          </w:rPr>
          <w:id w:val="957684224"/>
          <w:docPartObj>
            <w:docPartGallery w:val="Page Numbers (Top of Page)"/>
            <w:docPartUnique/>
          </w:docPartObj>
        </w:sdtPr>
        <w:sdtContent>
          <w:p w14:paraId="46C4B016" w14:textId="16968F17" w:rsidR="00D61CDA" w:rsidRPr="00494D4C" w:rsidDel="00F92338" w:rsidRDefault="00D61CDA">
            <w:pPr>
              <w:pStyle w:val="Piedepgina"/>
              <w:jc w:val="right"/>
              <w:rPr>
                <w:color w:val="747474" w:themeColor="background2" w:themeShade="80"/>
                <w:sz w:val="20"/>
                <w:szCs w:val="20"/>
              </w:rPr>
            </w:pPr>
            <w:r w:rsidRPr="00494D4C">
              <w:rPr>
                <w:color w:val="747474" w:themeColor="background2" w:themeShade="80"/>
                <w:sz w:val="20"/>
                <w:szCs w:val="20"/>
              </w:rPr>
              <w:t xml:space="preserve">Página </w:t>
            </w:r>
            <w:r w:rsidRPr="00494D4C">
              <w:rPr>
                <w:color w:val="747474" w:themeColor="background2" w:themeShade="80"/>
                <w:sz w:val="20"/>
                <w:szCs w:val="20"/>
              </w:rPr>
              <w:fldChar w:fldCharType="begin"/>
            </w:r>
            <w:r w:rsidRPr="00494D4C">
              <w:rPr>
                <w:color w:val="747474" w:themeColor="background2" w:themeShade="80"/>
                <w:sz w:val="20"/>
                <w:szCs w:val="20"/>
              </w:rPr>
              <w:instrText>PAGE</w:instrText>
            </w:r>
            <w:r w:rsidRPr="00494D4C">
              <w:rPr>
                <w:color w:val="747474" w:themeColor="background2" w:themeShade="80"/>
                <w:sz w:val="20"/>
                <w:szCs w:val="20"/>
              </w:rPr>
              <w:fldChar w:fldCharType="separate"/>
            </w:r>
            <w:r w:rsidRPr="00494D4C">
              <w:rPr>
                <w:color w:val="747474" w:themeColor="background2" w:themeShade="80"/>
                <w:sz w:val="20"/>
                <w:szCs w:val="20"/>
              </w:rPr>
              <w:t>2</w:t>
            </w:r>
            <w:r w:rsidRPr="00494D4C">
              <w:rPr>
                <w:color w:val="747474" w:themeColor="background2" w:themeShade="80"/>
                <w:sz w:val="20"/>
                <w:szCs w:val="20"/>
              </w:rPr>
              <w:fldChar w:fldCharType="end"/>
            </w:r>
            <w:r w:rsidRPr="00494D4C">
              <w:rPr>
                <w:color w:val="747474" w:themeColor="background2" w:themeShade="80"/>
                <w:sz w:val="20"/>
                <w:szCs w:val="20"/>
              </w:rPr>
              <w:t xml:space="preserve"> de </w:t>
            </w:r>
            <w:r w:rsidRPr="00494D4C">
              <w:rPr>
                <w:color w:val="747474" w:themeColor="background2" w:themeShade="80"/>
                <w:sz w:val="20"/>
                <w:szCs w:val="20"/>
              </w:rPr>
              <w:fldChar w:fldCharType="begin"/>
            </w:r>
            <w:r w:rsidR="0057531E" w:rsidRPr="00494D4C">
              <w:rPr>
                <w:color w:val="747474" w:themeColor="background2" w:themeShade="80"/>
                <w:sz w:val="20"/>
                <w:szCs w:val="20"/>
              </w:rPr>
              <w:instrText>SECTIONPAGES</w:instrText>
            </w:r>
            <w:r w:rsidRPr="00494D4C">
              <w:rPr>
                <w:color w:val="747474" w:themeColor="background2" w:themeShade="80"/>
                <w:sz w:val="20"/>
                <w:szCs w:val="20"/>
              </w:rPr>
              <w:fldChar w:fldCharType="separate"/>
            </w:r>
            <w:r w:rsidR="003A730B">
              <w:rPr>
                <w:noProof/>
                <w:color w:val="747474" w:themeColor="background2" w:themeShade="80"/>
                <w:sz w:val="20"/>
                <w:szCs w:val="20"/>
              </w:rPr>
              <w:t>43</w:t>
            </w:r>
            <w:r w:rsidRPr="00494D4C">
              <w:rPr>
                <w:color w:val="747474" w:themeColor="background2" w:themeShade="80"/>
                <w:sz w:val="20"/>
                <w:szCs w:val="20"/>
              </w:rPr>
              <w:fldChar w:fldCharType="end"/>
            </w:r>
          </w:p>
        </w:sdtContent>
      </w:sdt>
    </w:sdtContent>
  </w:sdt>
  <w:p w14:paraId="59D98E4A" w14:textId="1E364C85" w:rsidR="00D61CDA" w:rsidRPr="0022726D" w:rsidRDefault="00D61CDA">
    <w:pPr>
      <w:pStyle w:val="Piedepgina"/>
      <w:rPr>
        <w:rFonts w:cs="Arial"/>
        <w:color w:val="747474" w:themeColor="background2" w:themeShade="80"/>
        <w:sz w:val="20"/>
        <w:szCs w:val="20"/>
      </w:rPr>
    </w:pPr>
    <w:r>
      <w:rPr>
        <w:rFonts w:cs="Arial"/>
        <w:color w:val="747474" w:themeColor="background2" w:themeShade="80"/>
        <w:sz w:val="20"/>
        <w:szCs w:val="20"/>
      </w:rPr>
      <w:t>Marrahy Arenas, Sergi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47474" w:themeColor="background2" w:themeShade="80"/>
        <w:sz w:val="20"/>
        <w:szCs w:val="20"/>
      </w:rPr>
      <w:id w:val="2135825744"/>
      <w:docPartObj>
        <w:docPartGallery w:val="Page Numbers (Bottom of Page)"/>
        <w:docPartUnique/>
      </w:docPartObj>
    </w:sdtPr>
    <w:sdtContent>
      <w:sdt>
        <w:sdtPr>
          <w:rPr>
            <w:color w:val="747474" w:themeColor="background2" w:themeShade="80"/>
            <w:sz w:val="20"/>
            <w:szCs w:val="20"/>
          </w:rPr>
          <w:id w:val="-779647801"/>
          <w:docPartObj>
            <w:docPartGallery w:val="Page Numbers (Top of Page)"/>
            <w:docPartUnique/>
          </w:docPartObj>
        </w:sdtPr>
        <w:sdtContent>
          <w:p w14:paraId="123797F9" w14:textId="1AE9F825" w:rsidR="000E372F" w:rsidRPr="00562602" w:rsidRDefault="000E372F" w:rsidP="003B704B">
            <w:pPr>
              <w:pStyle w:val="Piedepgina"/>
              <w:jc w:val="right"/>
              <w:rPr>
                <w:color w:val="747474" w:themeColor="background2" w:themeShade="80"/>
                <w:sz w:val="20"/>
                <w:szCs w:val="20"/>
              </w:rPr>
            </w:pPr>
            <w:r w:rsidRPr="00562602">
              <w:rPr>
                <w:color w:val="747474" w:themeColor="background2" w:themeShade="80"/>
                <w:sz w:val="20"/>
                <w:szCs w:val="20"/>
              </w:rPr>
              <w:t xml:space="preserve">Página </w:t>
            </w:r>
            <w:r w:rsidRPr="00562602">
              <w:rPr>
                <w:color w:val="747474" w:themeColor="background2" w:themeShade="80"/>
                <w:sz w:val="20"/>
                <w:szCs w:val="20"/>
              </w:rPr>
              <w:fldChar w:fldCharType="begin"/>
            </w:r>
            <w:r w:rsidRPr="00562602">
              <w:rPr>
                <w:color w:val="747474" w:themeColor="background2" w:themeShade="80"/>
                <w:sz w:val="20"/>
                <w:szCs w:val="20"/>
              </w:rPr>
              <w:instrText>PAGE</w:instrText>
            </w:r>
            <w:r w:rsidRPr="00562602">
              <w:rPr>
                <w:color w:val="747474" w:themeColor="background2" w:themeShade="80"/>
                <w:sz w:val="20"/>
                <w:szCs w:val="20"/>
              </w:rPr>
              <w:fldChar w:fldCharType="separate"/>
            </w:r>
            <w:r w:rsidRPr="00562602">
              <w:rPr>
                <w:color w:val="747474" w:themeColor="background2" w:themeShade="80"/>
                <w:sz w:val="20"/>
                <w:szCs w:val="20"/>
              </w:rPr>
              <w:t>2</w:t>
            </w:r>
            <w:r w:rsidRPr="00562602">
              <w:rPr>
                <w:color w:val="747474" w:themeColor="background2" w:themeShade="80"/>
                <w:sz w:val="20"/>
                <w:szCs w:val="20"/>
              </w:rPr>
              <w:fldChar w:fldCharType="end"/>
            </w:r>
            <w:r w:rsidRPr="00562602">
              <w:rPr>
                <w:color w:val="747474" w:themeColor="background2" w:themeShade="80"/>
                <w:sz w:val="20"/>
                <w:szCs w:val="20"/>
              </w:rPr>
              <w:t xml:space="preserve"> de </w:t>
            </w:r>
            <w:r w:rsidRPr="00562602">
              <w:rPr>
                <w:color w:val="747474" w:themeColor="background2" w:themeShade="80"/>
                <w:sz w:val="20"/>
                <w:szCs w:val="20"/>
              </w:rPr>
              <w:fldChar w:fldCharType="begin"/>
            </w:r>
            <w:r w:rsidR="003B704B" w:rsidRPr="00562602">
              <w:rPr>
                <w:color w:val="747474" w:themeColor="background2" w:themeShade="80"/>
                <w:sz w:val="20"/>
                <w:szCs w:val="20"/>
              </w:rPr>
              <w:instrText>SECTIONPAGES</w:instrText>
            </w:r>
            <w:r w:rsidRPr="00562602">
              <w:rPr>
                <w:color w:val="747474" w:themeColor="background2" w:themeShade="80"/>
                <w:sz w:val="20"/>
                <w:szCs w:val="20"/>
              </w:rPr>
              <w:fldChar w:fldCharType="separate"/>
            </w:r>
            <w:r w:rsidR="00427FD1">
              <w:rPr>
                <w:noProof/>
                <w:color w:val="747474" w:themeColor="background2" w:themeShade="80"/>
                <w:sz w:val="20"/>
                <w:szCs w:val="20"/>
              </w:rPr>
              <w:t>44</w:t>
            </w:r>
            <w:r w:rsidRPr="00562602">
              <w:rPr>
                <w:color w:val="747474" w:themeColor="background2" w:themeShade="80"/>
                <w:sz w:val="20"/>
                <w:szCs w:val="20"/>
              </w:rPr>
              <w:fldChar w:fldCharType="end"/>
            </w:r>
          </w:p>
        </w:sdtContent>
      </w:sdt>
    </w:sdtContent>
  </w:sdt>
  <w:p w14:paraId="1CB23724" w14:textId="209BA974" w:rsidR="00AD141F" w:rsidRPr="00C84956" w:rsidRDefault="00AD141F" w:rsidP="00C84956">
    <w:pPr>
      <w:pStyle w:val="Piedepgina"/>
      <w:rPr>
        <w:rFonts w:cs="Arial"/>
        <w:color w:val="747474" w:themeColor="background2" w:themeShade="80"/>
        <w:sz w:val="20"/>
        <w:szCs w:val="20"/>
      </w:rPr>
    </w:pPr>
    <w:r>
      <w:rPr>
        <w:rFonts w:cs="Arial"/>
        <w:color w:val="747474" w:themeColor="background2" w:themeShade="80"/>
        <w:sz w:val="20"/>
        <w:szCs w:val="20"/>
      </w:rPr>
      <w:t>Marrahy Arenas, Sergi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400BB6" w14:textId="77777777" w:rsidR="003E3A45" w:rsidRPr="00A40F4B" w:rsidRDefault="003E3A45" w:rsidP="00F32A4A">
      <w:pPr>
        <w:spacing w:after="0" w:line="240" w:lineRule="auto"/>
      </w:pPr>
      <w:r w:rsidRPr="00A40F4B">
        <w:separator/>
      </w:r>
    </w:p>
  </w:footnote>
  <w:footnote w:type="continuationSeparator" w:id="0">
    <w:p w14:paraId="1647C8DC" w14:textId="77777777" w:rsidR="003E3A45" w:rsidRPr="00A40F4B" w:rsidRDefault="003E3A45" w:rsidP="00F32A4A">
      <w:pPr>
        <w:spacing w:after="0" w:line="240" w:lineRule="auto"/>
      </w:pPr>
      <w:r w:rsidRPr="00A40F4B">
        <w:continuationSeparator/>
      </w:r>
    </w:p>
  </w:footnote>
  <w:footnote w:type="continuationNotice" w:id="1">
    <w:p w14:paraId="77FC6302" w14:textId="77777777" w:rsidR="003E3A45" w:rsidRDefault="003E3A4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50AFE8" w14:textId="1A85C954" w:rsidR="003E1C0A" w:rsidRPr="0009539E" w:rsidRDefault="000C7905" w:rsidP="000C7905">
    <w:pPr>
      <w:pStyle w:val="Encabezado"/>
      <w:rPr>
        <w:rFonts w:cs="Arial"/>
        <w:sz w:val="20"/>
        <w:szCs w:val="20"/>
      </w:rPr>
    </w:pPr>
    <w:r w:rsidRPr="00C84956">
      <w:rPr>
        <w:rFonts w:cs="Arial"/>
        <w:sz w:val="20"/>
        <w:szCs w:val="20"/>
      </w:rPr>
      <w:t>BloodStats</w:t>
    </w:r>
    <w:r>
      <w:rPr>
        <w:rFonts w:cs="Arial"/>
        <w:sz w:val="20"/>
        <w:szCs w:val="20"/>
      </w:rPr>
      <w:t xml:space="preserve"> – Herramienta de guía para jugadores novatos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BCD40" w14:textId="77777777" w:rsidR="00C20535" w:rsidRPr="00A40F4B" w:rsidRDefault="009118BC">
    <w:pPr>
      <w:pStyle w:val="Encabezado"/>
      <w:rPr>
        <w:rFonts w:cs="Arial"/>
        <w:sz w:val="20"/>
        <w:szCs w:val="20"/>
      </w:rPr>
    </w:pPr>
    <w:r w:rsidRPr="00A40F4B">
      <w:rPr>
        <w:noProof/>
      </w:rPr>
      <w:drawing>
        <wp:inline distT="0" distB="0" distL="0" distR="0" wp14:anchorId="42C76AAD" wp14:editId="77544B15">
          <wp:extent cx="690753" cy="704850"/>
          <wp:effectExtent l="0" t="0" r="0" b="0"/>
          <wp:docPr id="1709506855" name="Imagen 4"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9586" name="Imagen 4" descr="Forma&#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2962" cy="707104"/>
                  </a:xfrm>
                  <a:prstGeom prst="rect">
                    <a:avLst/>
                  </a:prstGeom>
                  <a:noFill/>
                  <a:ln>
                    <a:noFill/>
                  </a:ln>
                </pic:spPr>
              </pic:pic>
            </a:graphicData>
          </a:graphic>
        </wp:inline>
      </w:drawing>
    </w:r>
    <w:r w:rsidRPr="00A40F4B">
      <w:rPr>
        <w:rFonts w:cs="Arial"/>
        <w:sz w:val="20"/>
        <w:szCs w:val="20"/>
      </w:rPr>
      <w:t xml:space="preserve">            </w:t>
    </w:r>
    <w:r w:rsidRPr="00A40F4B">
      <w:rPr>
        <w:rFonts w:cs="Arial"/>
        <w:noProof/>
        <w:sz w:val="20"/>
        <w:szCs w:val="20"/>
      </w:rPr>
      <w:drawing>
        <wp:inline distT="0" distB="0" distL="0" distR="0" wp14:anchorId="77D15578" wp14:editId="34C8CBB7">
          <wp:extent cx="2828925" cy="685800"/>
          <wp:effectExtent l="0" t="0" r="9525" b="0"/>
          <wp:docPr id="1048096365" name="Imagen 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17352" name="Imagen 5" descr="Texto&#10;&#10;Descripción generada automáticamente con confianza baja"/>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828925" cy="685800"/>
                  </a:xfrm>
                  <a:prstGeom prst="rect">
                    <a:avLst/>
                  </a:prstGeom>
                  <a:noFill/>
                  <a:ln>
                    <a:noFill/>
                  </a:ln>
                </pic:spPr>
              </pic:pic>
            </a:graphicData>
          </a:graphic>
        </wp:inline>
      </w:drawing>
    </w:r>
    <w:r w:rsidRPr="00A40F4B">
      <w:rPr>
        <w:rFonts w:cs="Arial"/>
        <w:sz w:val="20"/>
        <w:szCs w:val="20"/>
      </w:rPr>
      <w:tab/>
      <w:t xml:space="preserve">           </w:t>
    </w:r>
    <w:r w:rsidRPr="00A40F4B">
      <w:rPr>
        <w:rFonts w:cs="Arial"/>
        <w:noProof/>
        <w:sz w:val="20"/>
        <w:szCs w:val="20"/>
      </w:rPr>
      <w:drawing>
        <wp:inline distT="0" distB="0" distL="0" distR="0" wp14:anchorId="163BED58" wp14:editId="140D15D9">
          <wp:extent cx="1387639" cy="683218"/>
          <wp:effectExtent l="0" t="0" r="3175" b="3175"/>
          <wp:docPr id="1571151729"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34035" name="Imagen 6" descr="Texto&#10;&#10;Descripción generada automá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427134" cy="702664"/>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31882E" w14:textId="0820CADA" w:rsidR="00C84956" w:rsidRPr="00A40F4B" w:rsidRDefault="00C84956">
    <w:pPr>
      <w:pStyle w:val="Encabezado"/>
      <w:rPr>
        <w:rFonts w:cs="Arial"/>
        <w:sz w:val="20"/>
        <w:szCs w:val="20"/>
      </w:rPr>
    </w:pPr>
    <w:r w:rsidRPr="00C84956">
      <w:rPr>
        <w:rFonts w:cs="Arial"/>
        <w:sz w:val="20"/>
        <w:szCs w:val="20"/>
      </w:rPr>
      <w:t>BloodStats</w:t>
    </w:r>
    <w:r w:rsidR="000E7B61">
      <w:rPr>
        <w:rFonts w:cs="Arial"/>
        <w:sz w:val="20"/>
        <w:szCs w:val="20"/>
      </w:rPr>
      <w:t xml:space="preserve"> </w:t>
    </w:r>
    <w:r w:rsidR="00DA5656">
      <w:rPr>
        <w:rFonts w:cs="Arial"/>
        <w:sz w:val="20"/>
        <w:szCs w:val="20"/>
      </w:rPr>
      <w:t>–</w:t>
    </w:r>
    <w:r w:rsidR="000E7B61">
      <w:rPr>
        <w:rFonts w:cs="Arial"/>
        <w:sz w:val="20"/>
        <w:szCs w:val="20"/>
      </w:rPr>
      <w:t xml:space="preserve"> Her</w:t>
    </w:r>
    <w:r w:rsidR="00DA5656">
      <w:rPr>
        <w:rFonts w:cs="Arial"/>
        <w:sz w:val="20"/>
        <w:szCs w:val="20"/>
      </w:rPr>
      <w:t xml:space="preserve">ramienta de guía </w:t>
    </w:r>
    <w:r w:rsidR="00045EFE">
      <w:rPr>
        <w:rFonts w:cs="Arial"/>
        <w:sz w:val="20"/>
        <w:szCs w:val="20"/>
      </w:rPr>
      <w:t>para jugadores novatos</w:t>
    </w:r>
    <w:r w:rsidR="00DA5656">
      <w:rPr>
        <w:rFonts w:cs="Arial"/>
        <w:sz w:val="20"/>
        <w:szCs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7260C"/>
    <w:multiLevelType w:val="hybridMultilevel"/>
    <w:tmpl w:val="BBD6B1D2"/>
    <w:lvl w:ilvl="0" w:tplc="0C0A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067122"/>
    <w:multiLevelType w:val="hybridMultilevel"/>
    <w:tmpl w:val="D02A5590"/>
    <w:lvl w:ilvl="0" w:tplc="0C0A001B">
      <w:start w:val="1"/>
      <w:numFmt w:val="lowerRoman"/>
      <w:lvlText w:val="%1."/>
      <w:lvlJc w:val="righ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 w15:restartNumberingAfterBreak="0">
    <w:nsid w:val="0BDB7AAB"/>
    <w:multiLevelType w:val="hybridMultilevel"/>
    <w:tmpl w:val="B060FEBC"/>
    <w:lvl w:ilvl="0" w:tplc="0C0A0017">
      <w:start w:val="1"/>
      <w:numFmt w:val="lowerLetter"/>
      <w:lvlText w:val="%1)"/>
      <w:lvlJc w:val="left"/>
      <w:pPr>
        <w:ind w:left="502" w:hanging="360"/>
      </w:pPr>
      <w:rPr>
        <w:rFonts w:hint="default"/>
      </w:rPr>
    </w:lvl>
    <w:lvl w:ilvl="1" w:tplc="0C0A0019" w:tentative="1">
      <w:start w:val="1"/>
      <w:numFmt w:val="lowerLetter"/>
      <w:lvlText w:val="%2."/>
      <w:lvlJc w:val="left"/>
      <w:pPr>
        <w:ind w:left="1222" w:hanging="360"/>
      </w:pPr>
    </w:lvl>
    <w:lvl w:ilvl="2" w:tplc="0C0A001B" w:tentative="1">
      <w:start w:val="1"/>
      <w:numFmt w:val="lowerRoman"/>
      <w:lvlText w:val="%3."/>
      <w:lvlJc w:val="right"/>
      <w:pPr>
        <w:ind w:left="1942" w:hanging="180"/>
      </w:pPr>
    </w:lvl>
    <w:lvl w:ilvl="3" w:tplc="0C0A000F" w:tentative="1">
      <w:start w:val="1"/>
      <w:numFmt w:val="decimal"/>
      <w:lvlText w:val="%4."/>
      <w:lvlJc w:val="left"/>
      <w:pPr>
        <w:ind w:left="2662" w:hanging="360"/>
      </w:pPr>
    </w:lvl>
    <w:lvl w:ilvl="4" w:tplc="0C0A0019" w:tentative="1">
      <w:start w:val="1"/>
      <w:numFmt w:val="lowerLetter"/>
      <w:lvlText w:val="%5."/>
      <w:lvlJc w:val="left"/>
      <w:pPr>
        <w:ind w:left="3382" w:hanging="360"/>
      </w:pPr>
    </w:lvl>
    <w:lvl w:ilvl="5" w:tplc="0C0A001B" w:tentative="1">
      <w:start w:val="1"/>
      <w:numFmt w:val="lowerRoman"/>
      <w:lvlText w:val="%6."/>
      <w:lvlJc w:val="right"/>
      <w:pPr>
        <w:ind w:left="4102" w:hanging="180"/>
      </w:pPr>
    </w:lvl>
    <w:lvl w:ilvl="6" w:tplc="0C0A000F" w:tentative="1">
      <w:start w:val="1"/>
      <w:numFmt w:val="decimal"/>
      <w:lvlText w:val="%7."/>
      <w:lvlJc w:val="left"/>
      <w:pPr>
        <w:ind w:left="4822" w:hanging="360"/>
      </w:pPr>
    </w:lvl>
    <w:lvl w:ilvl="7" w:tplc="0C0A0019" w:tentative="1">
      <w:start w:val="1"/>
      <w:numFmt w:val="lowerLetter"/>
      <w:lvlText w:val="%8."/>
      <w:lvlJc w:val="left"/>
      <w:pPr>
        <w:ind w:left="5542" w:hanging="360"/>
      </w:pPr>
    </w:lvl>
    <w:lvl w:ilvl="8" w:tplc="0C0A001B" w:tentative="1">
      <w:start w:val="1"/>
      <w:numFmt w:val="lowerRoman"/>
      <w:lvlText w:val="%9."/>
      <w:lvlJc w:val="right"/>
      <w:pPr>
        <w:ind w:left="6262" w:hanging="180"/>
      </w:pPr>
    </w:lvl>
  </w:abstractNum>
  <w:abstractNum w:abstractNumId="3" w15:restartNumberingAfterBreak="0">
    <w:nsid w:val="11E12957"/>
    <w:multiLevelType w:val="hybridMultilevel"/>
    <w:tmpl w:val="735E7F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112CBD"/>
    <w:multiLevelType w:val="multilevel"/>
    <w:tmpl w:val="710A2102"/>
    <w:lvl w:ilvl="0">
      <w:start w:val="1"/>
      <w:numFmt w:val="decimal"/>
      <w:lvlText w:val="%1."/>
      <w:lvlJc w:val="left"/>
      <w:pPr>
        <w:ind w:left="720" w:hanging="360"/>
      </w:pPr>
      <w:rPr>
        <w:rFonts w:hint="default"/>
      </w:rPr>
    </w:lvl>
    <w:lvl w:ilvl="1">
      <w:start w:val="1"/>
      <w:numFmt w:val="lowerRoman"/>
      <w:lvlText w:val="%2."/>
      <w:lvlJc w:val="righ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8B17182"/>
    <w:multiLevelType w:val="hybridMultilevel"/>
    <w:tmpl w:val="E144A2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9D00407"/>
    <w:multiLevelType w:val="hybridMultilevel"/>
    <w:tmpl w:val="71321A48"/>
    <w:lvl w:ilvl="0" w:tplc="992E09E8">
      <w:start w:val="5"/>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BEE2D55"/>
    <w:multiLevelType w:val="hybridMultilevel"/>
    <w:tmpl w:val="B23C4BC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82D24A1A">
      <w:start w:val="1"/>
      <w:numFmt w:val="bullet"/>
      <w:lvlText w:val="-"/>
      <w:lvlJc w:val="left"/>
      <w:pPr>
        <w:ind w:left="2340" w:hanging="360"/>
      </w:pPr>
      <w:rPr>
        <w:rFonts w:ascii="Arial" w:eastAsiaTheme="minorHAnsi" w:hAnsi="Arial" w:cs="Aria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CFA6C7A"/>
    <w:multiLevelType w:val="multilevel"/>
    <w:tmpl w:val="B9F8F67E"/>
    <w:lvl w:ilvl="0">
      <w:start w:val="1"/>
      <w:numFmt w:val="decimal"/>
      <w:lvlText w:val="%1."/>
      <w:lvlJc w:val="left"/>
      <w:pPr>
        <w:ind w:left="2160" w:hanging="360"/>
      </w:pPr>
      <w:rPr>
        <w:rFonts w:hint="default"/>
      </w:rPr>
    </w:lvl>
    <w:lvl w:ilvl="1">
      <w:start w:val="2"/>
      <w:numFmt w:val="decimal"/>
      <w:isLgl/>
      <w:lvlText w:val="%1.%2."/>
      <w:lvlJc w:val="left"/>
      <w:pPr>
        <w:ind w:left="252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960" w:hanging="2160"/>
      </w:pPr>
      <w:rPr>
        <w:rFonts w:hint="default"/>
      </w:rPr>
    </w:lvl>
    <w:lvl w:ilvl="8">
      <w:start w:val="1"/>
      <w:numFmt w:val="decimal"/>
      <w:isLgl/>
      <w:lvlText w:val="%1.%2.%3.%4.%5.%6.%7.%8.%9."/>
      <w:lvlJc w:val="left"/>
      <w:pPr>
        <w:ind w:left="3960" w:hanging="2160"/>
      </w:pPr>
      <w:rPr>
        <w:rFonts w:hint="default"/>
      </w:rPr>
    </w:lvl>
  </w:abstractNum>
  <w:abstractNum w:abstractNumId="9" w15:restartNumberingAfterBreak="0">
    <w:nsid w:val="21DAB749"/>
    <w:multiLevelType w:val="hybridMultilevel"/>
    <w:tmpl w:val="52BC46AE"/>
    <w:lvl w:ilvl="0" w:tplc="D332C3C6">
      <w:start w:val="1"/>
      <w:numFmt w:val="decimal"/>
      <w:lvlText w:val="%1."/>
      <w:lvlJc w:val="left"/>
      <w:pPr>
        <w:ind w:left="720" w:hanging="360"/>
      </w:pPr>
    </w:lvl>
    <w:lvl w:ilvl="1" w:tplc="00BA4E1C">
      <w:start w:val="1"/>
      <w:numFmt w:val="lowerLetter"/>
      <w:lvlText w:val="%2."/>
      <w:lvlJc w:val="left"/>
      <w:pPr>
        <w:ind w:left="1440" w:hanging="360"/>
      </w:pPr>
    </w:lvl>
    <w:lvl w:ilvl="2" w:tplc="DBBEB006">
      <w:start w:val="1"/>
      <w:numFmt w:val="lowerRoman"/>
      <w:lvlText w:val="%3."/>
      <w:lvlJc w:val="right"/>
      <w:pPr>
        <w:ind w:left="2160" w:hanging="180"/>
      </w:pPr>
    </w:lvl>
    <w:lvl w:ilvl="3" w:tplc="51849C82">
      <w:start w:val="1"/>
      <w:numFmt w:val="decimal"/>
      <w:lvlText w:val="%4."/>
      <w:lvlJc w:val="left"/>
      <w:pPr>
        <w:ind w:left="2880" w:hanging="360"/>
      </w:pPr>
    </w:lvl>
    <w:lvl w:ilvl="4" w:tplc="9550C1B6">
      <w:start w:val="1"/>
      <w:numFmt w:val="lowerLetter"/>
      <w:lvlText w:val="%5."/>
      <w:lvlJc w:val="left"/>
      <w:pPr>
        <w:ind w:left="3600" w:hanging="360"/>
      </w:pPr>
    </w:lvl>
    <w:lvl w:ilvl="5" w:tplc="05DAE338">
      <w:start w:val="1"/>
      <w:numFmt w:val="lowerRoman"/>
      <w:lvlText w:val="%6."/>
      <w:lvlJc w:val="right"/>
      <w:pPr>
        <w:ind w:left="4320" w:hanging="180"/>
      </w:pPr>
    </w:lvl>
    <w:lvl w:ilvl="6" w:tplc="61CC3E90">
      <w:start w:val="1"/>
      <w:numFmt w:val="decimal"/>
      <w:lvlText w:val="%7."/>
      <w:lvlJc w:val="left"/>
      <w:pPr>
        <w:ind w:left="5040" w:hanging="360"/>
      </w:pPr>
    </w:lvl>
    <w:lvl w:ilvl="7" w:tplc="8DD6DCDC">
      <w:start w:val="1"/>
      <w:numFmt w:val="lowerLetter"/>
      <w:lvlText w:val="%8."/>
      <w:lvlJc w:val="left"/>
      <w:pPr>
        <w:ind w:left="5760" w:hanging="360"/>
      </w:pPr>
    </w:lvl>
    <w:lvl w:ilvl="8" w:tplc="5E82017A">
      <w:start w:val="1"/>
      <w:numFmt w:val="lowerRoman"/>
      <w:lvlText w:val="%9."/>
      <w:lvlJc w:val="right"/>
      <w:pPr>
        <w:ind w:left="6480" w:hanging="180"/>
      </w:pPr>
    </w:lvl>
  </w:abstractNum>
  <w:abstractNum w:abstractNumId="10" w15:restartNumberingAfterBreak="0">
    <w:nsid w:val="26B82946"/>
    <w:multiLevelType w:val="hybridMultilevel"/>
    <w:tmpl w:val="DE60C3F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9316936"/>
    <w:multiLevelType w:val="multilevel"/>
    <w:tmpl w:val="EF40239C"/>
    <w:lvl w:ilvl="0">
      <w:start w:val="1"/>
      <w:numFmt w:val="decimal"/>
      <w:lvlText w:val="%1."/>
      <w:lvlJc w:val="left"/>
      <w:pPr>
        <w:ind w:left="720" w:hanging="360"/>
      </w:pPr>
      <w:rPr>
        <w:rFonts w:hint="default"/>
        <w:b/>
        <w:bCs/>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A067018"/>
    <w:multiLevelType w:val="hybridMultilevel"/>
    <w:tmpl w:val="D9F8A9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5703D4F"/>
    <w:multiLevelType w:val="hybridMultilevel"/>
    <w:tmpl w:val="155E3B6C"/>
    <w:lvl w:ilvl="0" w:tplc="0C0A001B">
      <w:start w:val="1"/>
      <w:numFmt w:val="lowerRoman"/>
      <w:lvlText w:val="%1."/>
      <w:lvlJc w:val="righ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14" w15:restartNumberingAfterBreak="0">
    <w:nsid w:val="358D27A7"/>
    <w:multiLevelType w:val="hybridMultilevel"/>
    <w:tmpl w:val="B9FA3C28"/>
    <w:lvl w:ilvl="0" w:tplc="C38EB964">
      <w:start w:val="4"/>
      <w:numFmt w:val="bullet"/>
      <w:lvlText w:val=""/>
      <w:lvlJc w:val="left"/>
      <w:pPr>
        <w:ind w:left="1068" w:hanging="360"/>
      </w:pPr>
      <w:rPr>
        <w:rFonts w:ascii="Symbol" w:eastAsiaTheme="minorHAnsi" w:hAnsi="Symbol" w:cstheme="minorBidi"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5" w15:restartNumberingAfterBreak="0">
    <w:nsid w:val="380B39E0"/>
    <w:multiLevelType w:val="multilevel"/>
    <w:tmpl w:val="2E109028"/>
    <w:lvl w:ilvl="0">
      <w:start w:val="4"/>
      <w:numFmt w:val="decimal"/>
      <w:lvlText w:val="%1"/>
      <w:lvlJc w:val="left"/>
      <w:pPr>
        <w:ind w:left="645" w:hanging="645"/>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6" w15:restartNumberingAfterBreak="0">
    <w:nsid w:val="41395EDD"/>
    <w:multiLevelType w:val="hybridMultilevel"/>
    <w:tmpl w:val="D272182A"/>
    <w:lvl w:ilvl="0" w:tplc="839EC4D0">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3AF6454"/>
    <w:multiLevelType w:val="multilevel"/>
    <w:tmpl w:val="2E1A287C"/>
    <w:lvl w:ilvl="0">
      <w:start w:val="1"/>
      <w:numFmt w:val="decimal"/>
      <w:lvlText w:val="%1."/>
      <w:lvlJc w:val="left"/>
      <w:pPr>
        <w:ind w:left="720" w:hanging="360"/>
      </w:pPr>
      <w:rPr>
        <w:rFonts w:hint="default"/>
        <w:b/>
        <w:bCs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45557DCF"/>
    <w:multiLevelType w:val="hybridMultilevel"/>
    <w:tmpl w:val="85FEDF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68A6EB7"/>
    <w:multiLevelType w:val="hybridMultilevel"/>
    <w:tmpl w:val="3630308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2AD0A09"/>
    <w:multiLevelType w:val="hybridMultilevel"/>
    <w:tmpl w:val="DEB42BE0"/>
    <w:lvl w:ilvl="0" w:tplc="0C0A0017">
      <w:start w:val="1"/>
      <w:numFmt w:val="low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3233305"/>
    <w:multiLevelType w:val="hybridMultilevel"/>
    <w:tmpl w:val="32F688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4FE55A9"/>
    <w:multiLevelType w:val="hybridMultilevel"/>
    <w:tmpl w:val="508EB45A"/>
    <w:lvl w:ilvl="0" w:tplc="FFFFFFFF">
      <w:start w:val="1"/>
      <w:numFmt w:val="lowerLetter"/>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B4D5741"/>
    <w:multiLevelType w:val="hybridMultilevel"/>
    <w:tmpl w:val="508EB45A"/>
    <w:lvl w:ilvl="0" w:tplc="0C0A0017">
      <w:start w:val="1"/>
      <w:numFmt w:val="low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DCD4DA6"/>
    <w:multiLevelType w:val="hybridMultilevel"/>
    <w:tmpl w:val="2852536E"/>
    <w:lvl w:ilvl="0" w:tplc="3C829400">
      <w:start w:val="1"/>
      <w:numFmt w:val="bullet"/>
      <w:lvlText w:val="-"/>
      <w:lvlJc w:val="left"/>
      <w:pPr>
        <w:ind w:left="720" w:hanging="360"/>
      </w:pPr>
      <w:rPr>
        <w:rFonts w:ascii="Arial" w:eastAsiaTheme="minorHAnsi" w:hAnsi="Arial" w:cs="Aria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F395CBE"/>
    <w:multiLevelType w:val="hybridMultilevel"/>
    <w:tmpl w:val="558A0AF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FCC557C"/>
    <w:multiLevelType w:val="hybridMultilevel"/>
    <w:tmpl w:val="43100848"/>
    <w:lvl w:ilvl="0" w:tplc="0C0A001B">
      <w:start w:val="1"/>
      <w:numFmt w:val="lowerRoman"/>
      <w:lvlText w:val="%1."/>
      <w:lvlJc w:val="righ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27" w15:restartNumberingAfterBreak="0">
    <w:nsid w:val="60624AE3"/>
    <w:multiLevelType w:val="hybridMultilevel"/>
    <w:tmpl w:val="75F849D4"/>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4E03A83"/>
    <w:multiLevelType w:val="hybridMultilevel"/>
    <w:tmpl w:val="235000E8"/>
    <w:lvl w:ilvl="0" w:tplc="37ECA442">
      <w:start w:val="1"/>
      <w:numFmt w:val="decimal"/>
      <w:lvlText w:val="%1."/>
      <w:lvlJc w:val="left"/>
      <w:pPr>
        <w:ind w:left="720" w:hanging="360"/>
      </w:pPr>
      <w:rPr>
        <w:rFonts w:eastAsiaTheme="minorHAnsi" w:cstheme="minorBidi" w:hint="default"/>
        <w:b w:val="0"/>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7794B83"/>
    <w:multiLevelType w:val="hybridMultilevel"/>
    <w:tmpl w:val="CE3A1948"/>
    <w:lvl w:ilvl="0" w:tplc="0C0A000F">
      <w:start w:val="1"/>
      <w:numFmt w:val="decimal"/>
      <w:lvlText w:val="%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30" w15:restartNumberingAfterBreak="0">
    <w:nsid w:val="6A1F7AF5"/>
    <w:multiLevelType w:val="hybridMultilevel"/>
    <w:tmpl w:val="AC640ABC"/>
    <w:lvl w:ilvl="0" w:tplc="0C0A000F">
      <w:start w:val="1"/>
      <w:numFmt w:val="decimal"/>
      <w:lvlText w:val="%1."/>
      <w:lvlJc w:val="left"/>
      <w:pPr>
        <w:ind w:left="2160" w:hanging="360"/>
      </w:pPr>
      <w:rPr>
        <w:rFonts w:hint="default"/>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31" w15:restartNumberingAfterBreak="0">
    <w:nsid w:val="734745F1"/>
    <w:multiLevelType w:val="hybridMultilevel"/>
    <w:tmpl w:val="CE402C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3612E67"/>
    <w:multiLevelType w:val="hybridMultilevel"/>
    <w:tmpl w:val="5CEC2EE4"/>
    <w:lvl w:ilvl="0" w:tplc="6A0E06BE">
      <w:start w:val="1"/>
      <w:numFmt w:val="decimal"/>
      <w:lvlText w:val="%1."/>
      <w:lvlJc w:val="left"/>
      <w:pPr>
        <w:ind w:left="720" w:hanging="360"/>
      </w:pPr>
      <w:rPr>
        <w:rFonts w:ascii="Arial" w:eastAsiaTheme="minorHAnsi" w:hAnsi="Arial" w:cstheme="minorBidi"/>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D7970E7"/>
    <w:multiLevelType w:val="hybridMultilevel"/>
    <w:tmpl w:val="7422BC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206917713">
    <w:abstractNumId w:val="9"/>
  </w:num>
  <w:num w:numId="2" w16cid:durableId="256863698">
    <w:abstractNumId w:val="32"/>
  </w:num>
  <w:num w:numId="3" w16cid:durableId="469632215">
    <w:abstractNumId w:val="4"/>
  </w:num>
  <w:num w:numId="4" w16cid:durableId="639962075">
    <w:abstractNumId w:val="7"/>
  </w:num>
  <w:num w:numId="5" w16cid:durableId="127862351">
    <w:abstractNumId w:val="11"/>
  </w:num>
  <w:num w:numId="6" w16cid:durableId="1854026020">
    <w:abstractNumId w:val="17"/>
  </w:num>
  <w:num w:numId="7" w16cid:durableId="1916237193">
    <w:abstractNumId w:val="30"/>
  </w:num>
  <w:num w:numId="8" w16cid:durableId="222909241">
    <w:abstractNumId w:val="8"/>
  </w:num>
  <w:num w:numId="9" w16cid:durableId="307823818">
    <w:abstractNumId w:val="29"/>
  </w:num>
  <w:num w:numId="10" w16cid:durableId="1114246458">
    <w:abstractNumId w:val="21"/>
  </w:num>
  <w:num w:numId="11" w16cid:durableId="926841199">
    <w:abstractNumId w:val="13"/>
  </w:num>
  <w:num w:numId="12" w16cid:durableId="428887167">
    <w:abstractNumId w:val="26"/>
  </w:num>
  <w:num w:numId="13" w16cid:durableId="414088758">
    <w:abstractNumId w:val="18"/>
  </w:num>
  <w:num w:numId="14" w16cid:durableId="1728869481">
    <w:abstractNumId w:val="25"/>
  </w:num>
  <w:num w:numId="15" w16cid:durableId="1125779367">
    <w:abstractNumId w:val="16"/>
  </w:num>
  <w:num w:numId="16" w16cid:durableId="518201272">
    <w:abstractNumId w:val="23"/>
  </w:num>
  <w:num w:numId="17" w16cid:durableId="285545726">
    <w:abstractNumId w:val="2"/>
  </w:num>
  <w:num w:numId="18" w16cid:durableId="1410729814">
    <w:abstractNumId w:val="20"/>
  </w:num>
  <w:num w:numId="19" w16cid:durableId="192378039">
    <w:abstractNumId w:val="14"/>
  </w:num>
  <w:num w:numId="20" w16cid:durableId="213154328">
    <w:abstractNumId w:val="10"/>
  </w:num>
  <w:num w:numId="21" w16cid:durableId="1999923211">
    <w:abstractNumId w:val="15"/>
  </w:num>
  <w:num w:numId="22" w16cid:durableId="614139669">
    <w:abstractNumId w:val="12"/>
  </w:num>
  <w:num w:numId="23" w16cid:durableId="2045668384">
    <w:abstractNumId w:val="31"/>
  </w:num>
  <w:num w:numId="24" w16cid:durableId="855928309">
    <w:abstractNumId w:val="6"/>
  </w:num>
  <w:num w:numId="25" w16cid:durableId="2124762587">
    <w:abstractNumId w:val="5"/>
  </w:num>
  <w:num w:numId="26" w16cid:durableId="611403146">
    <w:abstractNumId w:val="3"/>
  </w:num>
  <w:num w:numId="27" w16cid:durableId="1280724051">
    <w:abstractNumId w:val="0"/>
  </w:num>
  <w:num w:numId="28" w16cid:durableId="1190685523">
    <w:abstractNumId w:val="28"/>
  </w:num>
  <w:num w:numId="29" w16cid:durableId="226886076">
    <w:abstractNumId w:val="22"/>
  </w:num>
  <w:num w:numId="30" w16cid:durableId="1420636686">
    <w:abstractNumId w:val="1"/>
  </w:num>
  <w:num w:numId="31" w16cid:durableId="1821341843">
    <w:abstractNumId w:val="27"/>
  </w:num>
  <w:num w:numId="32" w16cid:durableId="890001535">
    <w:abstractNumId w:val="33"/>
  </w:num>
  <w:num w:numId="33" w16cid:durableId="2055885399">
    <w:abstractNumId w:val="19"/>
  </w:num>
  <w:num w:numId="34" w16cid:durableId="1572619896">
    <w:abstractNumId w:val="24"/>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RRAHY ARENAS, SERGI">
    <w15:presenceInfo w15:providerId="AD" w15:userId="S::sermarare@alu.edu.gva.es::80e72c1a-afea-4160-bef2-4de02ab5e4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cumentProtection w:edit="trackedChanges" w:enforcement="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A4A"/>
    <w:rsid w:val="00001930"/>
    <w:rsid w:val="00002382"/>
    <w:rsid w:val="000023BD"/>
    <w:rsid w:val="0000251D"/>
    <w:rsid w:val="00003E8C"/>
    <w:rsid w:val="000047B5"/>
    <w:rsid w:val="000056A1"/>
    <w:rsid w:val="00005A02"/>
    <w:rsid w:val="00005F1A"/>
    <w:rsid w:val="00007354"/>
    <w:rsid w:val="0000741B"/>
    <w:rsid w:val="00007B65"/>
    <w:rsid w:val="00010C3E"/>
    <w:rsid w:val="00010EE4"/>
    <w:rsid w:val="00012538"/>
    <w:rsid w:val="000139C9"/>
    <w:rsid w:val="00013AC6"/>
    <w:rsid w:val="00015C23"/>
    <w:rsid w:val="0001701F"/>
    <w:rsid w:val="00017582"/>
    <w:rsid w:val="00017D94"/>
    <w:rsid w:val="00017F39"/>
    <w:rsid w:val="0002003F"/>
    <w:rsid w:val="000200AE"/>
    <w:rsid w:val="00021127"/>
    <w:rsid w:val="00023B8E"/>
    <w:rsid w:val="000246C2"/>
    <w:rsid w:val="00024CA7"/>
    <w:rsid w:val="0002522A"/>
    <w:rsid w:val="00025961"/>
    <w:rsid w:val="00026E63"/>
    <w:rsid w:val="00027013"/>
    <w:rsid w:val="000272A7"/>
    <w:rsid w:val="0003058A"/>
    <w:rsid w:val="00030730"/>
    <w:rsid w:val="0003314C"/>
    <w:rsid w:val="0003458D"/>
    <w:rsid w:val="000347CA"/>
    <w:rsid w:val="00036F03"/>
    <w:rsid w:val="00037064"/>
    <w:rsid w:val="000374E7"/>
    <w:rsid w:val="000404E9"/>
    <w:rsid w:val="000407BF"/>
    <w:rsid w:val="0004102A"/>
    <w:rsid w:val="000425F6"/>
    <w:rsid w:val="00045D5D"/>
    <w:rsid w:val="00045EFE"/>
    <w:rsid w:val="000474B5"/>
    <w:rsid w:val="00047812"/>
    <w:rsid w:val="00047C46"/>
    <w:rsid w:val="0005038C"/>
    <w:rsid w:val="00051DE7"/>
    <w:rsid w:val="000529E7"/>
    <w:rsid w:val="00052E2B"/>
    <w:rsid w:val="00053E43"/>
    <w:rsid w:val="00055CB1"/>
    <w:rsid w:val="00056AAA"/>
    <w:rsid w:val="00056E04"/>
    <w:rsid w:val="00063942"/>
    <w:rsid w:val="0006613B"/>
    <w:rsid w:val="000666C7"/>
    <w:rsid w:val="0006715C"/>
    <w:rsid w:val="00067EBB"/>
    <w:rsid w:val="00070C12"/>
    <w:rsid w:val="00070E31"/>
    <w:rsid w:val="000710B8"/>
    <w:rsid w:val="00071B40"/>
    <w:rsid w:val="00072543"/>
    <w:rsid w:val="00074445"/>
    <w:rsid w:val="0007447E"/>
    <w:rsid w:val="0007475C"/>
    <w:rsid w:val="00074EE6"/>
    <w:rsid w:val="00075987"/>
    <w:rsid w:val="000760D4"/>
    <w:rsid w:val="00076FB3"/>
    <w:rsid w:val="00077870"/>
    <w:rsid w:val="000830F7"/>
    <w:rsid w:val="00085CBB"/>
    <w:rsid w:val="000862F9"/>
    <w:rsid w:val="00086642"/>
    <w:rsid w:val="00086D2C"/>
    <w:rsid w:val="00087C0F"/>
    <w:rsid w:val="00087DBE"/>
    <w:rsid w:val="00090942"/>
    <w:rsid w:val="00090B42"/>
    <w:rsid w:val="000926E9"/>
    <w:rsid w:val="00092933"/>
    <w:rsid w:val="00093348"/>
    <w:rsid w:val="0009539E"/>
    <w:rsid w:val="00095E12"/>
    <w:rsid w:val="00096406"/>
    <w:rsid w:val="00096E5C"/>
    <w:rsid w:val="000A0058"/>
    <w:rsid w:val="000A0541"/>
    <w:rsid w:val="000A2253"/>
    <w:rsid w:val="000A297C"/>
    <w:rsid w:val="000A2D52"/>
    <w:rsid w:val="000A32A4"/>
    <w:rsid w:val="000A3F94"/>
    <w:rsid w:val="000A49D0"/>
    <w:rsid w:val="000A4F3A"/>
    <w:rsid w:val="000A5D87"/>
    <w:rsid w:val="000A6272"/>
    <w:rsid w:val="000A66B0"/>
    <w:rsid w:val="000A6DC4"/>
    <w:rsid w:val="000A7DBA"/>
    <w:rsid w:val="000B23CF"/>
    <w:rsid w:val="000B3693"/>
    <w:rsid w:val="000B4474"/>
    <w:rsid w:val="000B6FAC"/>
    <w:rsid w:val="000C02A1"/>
    <w:rsid w:val="000C0624"/>
    <w:rsid w:val="000C0A3B"/>
    <w:rsid w:val="000C244A"/>
    <w:rsid w:val="000C2987"/>
    <w:rsid w:val="000C3DE5"/>
    <w:rsid w:val="000C5204"/>
    <w:rsid w:val="000C5FAE"/>
    <w:rsid w:val="000C6A65"/>
    <w:rsid w:val="000C7905"/>
    <w:rsid w:val="000C7ECA"/>
    <w:rsid w:val="000D0B74"/>
    <w:rsid w:val="000D24F7"/>
    <w:rsid w:val="000D37BA"/>
    <w:rsid w:val="000D3CE3"/>
    <w:rsid w:val="000D41FA"/>
    <w:rsid w:val="000D4658"/>
    <w:rsid w:val="000D5FC6"/>
    <w:rsid w:val="000D7461"/>
    <w:rsid w:val="000E372F"/>
    <w:rsid w:val="000E7B61"/>
    <w:rsid w:val="000E7FA4"/>
    <w:rsid w:val="000F0094"/>
    <w:rsid w:val="000F2884"/>
    <w:rsid w:val="000F5DC4"/>
    <w:rsid w:val="000F699E"/>
    <w:rsid w:val="000F7E68"/>
    <w:rsid w:val="00102408"/>
    <w:rsid w:val="00102C2C"/>
    <w:rsid w:val="001064E5"/>
    <w:rsid w:val="00110114"/>
    <w:rsid w:val="0011014F"/>
    <w:rsid w:val="0011455E"/>
    <w:rsid w:val="00115272"/>
    <w:rsid w:val="001156F4"/>
    <w:rsid w:val="00116263"/>
    <w:rsid w:val="001168B9"/>
    <w:rsid w:val="0011763F"/>
    <w:rsid w:val="001200D8"/>
    <w:rsid w:val="00120BAD"/>
    <w:rsid w:val="001218E3"/>
    <w:rsid w:val="001222D4"/>
    <w:rsid w:val="00124778"/>
    <w:rsid w:val="00124990"/>
    <w:rsid w:val="001263F2"/>
    <w:rsid w:val="00126A90"/>
    <w:rsid w:val="00126B76"/>
    <w:rsid w:val="00127183"/>
    <w:rsid w:val="00131F04"/>
    <w:rsid w:val="0013221F"/>
    <w:rsid w:val="00132541"/>
    <w:rsid w:val="001325B9"/>
    <w:rsid w:val="00133105"/>
    <w:rsid w:val="0013413E"/>
    <w:rsid w:val="001411CA"/>
    <w:rsid w:val="00141454"/>
    <w:rsid w:val="00142328"/>
    <w:rsid w:val="001423B9"/>
    <w:rsid w:val="00143363"/>
    <w:rsid w:val="001439F5"/>
    <w:rsid w:val="00143A19"/>
    <w:rsid w:val="0014434C"/>
    <w:rsid w:val="00147706"/>
    <w:rsid w:val="00147A0F"/>
    <w:rsid w:val="00147DFA"/>
    <w:rsid w:val="001528CF"/>
    <w:rsid w:val="001539B4"/>
    <w:rsid w:val="001542DE"/>
    <w:rsid w:val="001544BB"/>
    <w:rsid w:val="00154CDC"/>
    <w:rsid w:val="00156018"/>
    <w:rsid w:val="00157027"/>
    <w:rsid w:val="001641D7"/>
    <w:rsid w:val="00165420"/>
    <w:rsid w:val="00165646"/>
    <w:rsid w:val="00167403"/>
    <w:rsid w:val="0017060D"/>
    <w:rsid w:val="00171A19"/>
    <w:rsid w:val="00171C83"/>
    <w:rsid w:val="00173B14"/>
    <w:rsid w:val="00174E81"/>
    <w:rsid w:val="00176A96"/>
    <w:rsid w:val="00176F44"/>
    <w:rsid w:val="0017734E"/>
    <w:rsid w:val="00177473"/>
    <w:rsid w:val="00177B05"/>
    <w:rsid w:val="00180DD8"/>
    <w:rsid w:val="00181E4E"/>
    <w:rsid w:val="00182741"/>
    <w:rsid w:val="001837F7"/>
    <w:rsid w:val="00183DC8"/>
    <w:rsid w:val="00183F54"/>
    <w:rsid w:val="00184460"/>
    <w:rsid w:val="00184CF2"/>
    <w:rsid w:val="00185C6B"/>
    <w:rsid w:val="001860AC"/>
    <w:rsid w:val="001904CA"/>
    <w:rsid w:val="00191C0F"/>
    <w:rsid w:val="00192897"/>
    <w:rsid w:val="00193687"/>
    <w:rsid w:val="0019703A"/>
    <w:rsid w:val="001A13DB"/>
    <w:rsid w:val="001A36EC"/>
    <w:rsid w:val="001A45F7"/>
    <w:rsid w:val="001A5A93"/>
    <w:rsid w:val="001B11DC"/>
    <w:rsid w:val="001B244D"/>
    <w:rsid w:val="001B617E"/>
    <w:rsid w:val="001B61E8"/>
    <w:rsid w:val="001B74C1"/>
    <w:rsid w:val="001B783D"/>
    <w:rsid w:val="001B7C33"/>
    <w:rsid w:val="001C02C2"/>
    <w:rsid w:val="001C4187"/>
    <w:rsid w:val="001C4199"/>
    <w:rsid w:val="001C50E5"/>
    <w:rsid w:val="001C53B1"/>
    <w:rsid w:val="001C56E3"/>
    <w:rsid w:val="001C5789"/>
    <w:rsid w:val="001C62F7"/>
    <w:rsid w:val="001D175A"/>
    <w:rsid w:val="001D1FE7"/>
    <w:rsid w:val="001D2B64"/>
    <w:rsid w:val="001D4054"/>
    <w:rsid w:val="001D4408"/>
    <w:rsid w:val="001D594C"/>
    <w:rsid w:val="001D61EA"/>
    <w:rsid w:val="001E075B"/>
    <w:rsid w:val="001E0771"/>
    <w:rsid w:val="001E1AB4"/>
    <w:rsid w:val="001E1D84"/>
    <w:rsid w:val="001E2998"/>
    <w:rsid w:val="001E2D69"/>
    <w:rsid w:val="001E4044"/>
    <w:rsid w:val="001E44CD"/>
    <w:rsid w:val="001E459E"/>
    <w:rsid w:val="001E4620"/>
    <w:rsid w:val="001E69A6"/>
    <w:rsid w:val="001E6B8E"/>
    <w:rsid w:val="001E6BC3"/>
    <w:rsid w:val="001E765C"/>
    <w:rsid w:val="001F0042"/>
    <w:rsid w:val="001F0E89"/>
    <w:rsid w:val="001F11B3"/>
    <w:rsid w:val="001F19FB"/>
    <w:rsid w:val="001F2CBB"/>
    <w:rsid w:val="001F3C99"/>
    <w:rsid w:val="001F4E33"/>
    <w:rsid w:val="001F6A36"/>
    <w:rsid w:val="002001B2"/>
    <w:rsid w:val="00201BD0"/>
    <w:rsid w:val="00202A1A"/>
    <w:rsid w:val="00202CC1"/>
    <w:rsid w:val="00203966"/>
    <w:rsid w:val="00204A23"/>
    <w:rsid w:val="002050FC"/>
    <w:rsid w:val="0020617D"/>
    <w:rsid w:val="00207222"/>
    <w:rsid w:val="00210DEB"/>
    <w:rsid w:val="00211523"/>
    <w:rsid w:val="002121C0"/>
    <w:rsid w:val="00212DBB"/>
    <w:rsid w:val="00212EB3"/>
    <w:rsid w:val="00215174"/>
    <w:rsid w:val="002173C6"/>
    <w:rsid w:val="00221F4A"/>
    <w:rsid w:val="002244F2"/>
    <w:rsid w:val="00224509"/>
    <w:rsid w:val="00224AAB"/>
    <w:rsid w:val="00225536"/>
    <w:rsid w:val="0022639D"/>
    <w:rsid w:val="002270BE"/>
    <w:rsid w:val="0022726D"/>
    <w:rsid w:val="0023257D"/>
    <w:rsid w:val="002339AF"/>
    <w:rsid w:val="00233A47"/>
    <w:rsid w:val="00233BB6"/>
    <w:rsid w:val="0023421C"/>
    <w:rsid w:val="00236150"/>
    <w:rsid w:val="002367F0"/>
    <w:rsid w:val="002371E0"/>
    <w:rsid w:val="0024047A"/>
    <w:rsid w:val="00240F04"/>
    <w:rsid w:val="0024130D"/>
    <w:rsid w:val="00241335"/>
    <w:rsid w:val="002414F8"/>
    <w:rsid w:val="00241567"/>
    <w:rsid w:val="002423E1"/>
    <w:rsid w:val="002426B5"/>
    <w:rsid w:val="00243A0E"/>
    <w:rsid w:val="0024781D"/>
    <w:rsid w:val="0024786E"/>
    <w:rsid w:val="00250E26"/>
    <w:rsid w:val="00251211"/>
    <w:rsid w:val="002512BF"/>
    <w:rsid w:val="002518FC"/>
    <w:rsid w:val="00251CAA"/>
    <w:rsid w:val="0025375B"/>
    <w:rsid w:val="00254247"/>
    <w:rsid w:val="00254EF8"/>
    <w:rsid w:val="00254FB0"/>
    <w:rsid w:val="00255219"/>
    <w:rsid w:val="00257988"/>
    <w:rsid w:val="002605C3"/>
    <w:rsid w:val="00260A43"/>
    <w:rsid w:val="00261150"/>
    <w:rsid w:val="002614D8"/>
    <w:rsid w:val="00265ACA"/>
    <w:rsid w:val="00266566"/>
    <w:rsid w:val="00267C06"/>
    <w:rsid w:val="00270176"/>
    <w:rsid w:val="002709E8"/>
    <w:rsid w:val="00270A08"/>
    <w:rsid w:val="00270BDA"/>
    <w:rsid w:val="00271115"/>
    <w:rsid w:val="002721B3"/>
    <w:rsid w:val="002743C4"/>
    <w:rsid w:val="00274E32"/>
    <w:rsid w:val="00280EBA"/>
    <w:rsid w:val="00280EE3"/>
    <w:rsid w:val="00281D8B"/>
    <w:rsid w:val="002832D2"/>
    <w:rsid w:val="00283AAD"/>
    <w:rsid w:val="00283EC5"/>
    <w:rsid w:val="00284007"/>
    <w:rsid w:val="00284481"/>
    <w:rsid w:val="002851E6"/>
    <w:rsid w:val="0028670F"/>
    <w:rsid w:val="00290937"/>
    <w:rsid w:val="0029109A"/>
    <w:rsid w:val="00291F8D"/>
    <w:rsid w:val="00294B54"/>
    <w:rsid w:val="00294DD1"/>
    <w:rsid w:val="00295270"/>
    <w:rsid w:val="00297550"/>
    <w:rsid w:val="002A0141"/>
    <w:rsid w:val="002A0380"/>
    <w:rsid w:val="002A0AC1"/>
    <w:rsid w:val="002A1074"/>
    <w:rsid w:val="002A10AF"/>
    <w:rsid w:val="002A1719"/>
    <w:rsid w:val="002A1E14"/>
    <w:rsid w:val="002A216E"/>
    <w:rsid w:val="002A22D3"/>
    <w:rsid w:val="002A570D"/>
    <w:rsid w:val="002A5E65"/>
    <w:rsid w:val="002B009F"/>
    <w:rsid w:val="002B2740"/>
    <w:rsid w:val="002B3C12"/>
    <w:rsid w:val="002B44C8"/>
    <w:rsid w:val="002B535F"/>
    <w:rsid w:val="002B5C9B"/>
    <w:rsid w:val="002B717C"/>
    <w:rsid w:val="002C06D9"/>
    <w:rsid w:val="002C1082"/>
    <w:rsid w:val="002C2DEB"/>
    <w:rsid w:val="002C326E"/>
    <w:rsid w:val="002C4256"/>
    <w:rsid w:val="002C56C0"/>
    <w:rsid w:val="002C57EB"/>
    <w:rsid w:val="002C5DCC"/>
    <w:rsid w:val="002C671D"/>
    <w:rsid w:val="002C7CD9"/>
    <w:rsid w:val="002D23A7"/>
    <w:rsid w:val="002D3141"/>
    <w:rsid w:val="002D3970"/>
    <w:rsid w:val="002D455A"/>
    <w:rsid w:val="002D4ABD"/>
    <w:rsid w:val="002D5535"/>
    <w:rsid w:val="002D5DD1"/>
    <w:rsid w:val="002D63B9"/>
    <w:rsid w:val="002D6449"/>
    <w:rsid w:val="002D7536"/>
    <w:rsid w:val="002D790A"/>
    <w:rsid w:val="002D7B93"/>
    <w:rsid w:val="002E0C7C"/>
    <w:rsid w:val="002E0CBB"/>
    <w:rsid w:val="002E14FA"/>
    <w:rsid w:val="002E15CB"/>
    <w:rsid w:val="002E1F3F"/>
    <w:rsid w:val="002E256E"/>
    <w:rsid w:val="002E2D55"/>
    <w:rsid w:val="002E436B"/>
    <w:rsid w:val="002E494A"/>
    <w:rsid w:val="002E4D7A"/>
    <w:rsid w:val="002E5B83"/>
    <w:rsid w:val="002E7CD2"/>
    <w:rsid w:val="002F2E2B"/>
    <w:rsid w:val="002F2E2E"/>
    <w:rsid w:val="002F4BA5"/>
    <w:rsid w:val="002F544C"/>
    <w:rsid w:val="00301360"/>
    <w:rsid w:val="003039BF"/>
    <w:rsid w:val="00303C25"/>
    <w:rsid w:val="003046AD"/>
    <w:rsid w:val="00304BE9"/>
    <w:rsid w:val="00305699"/>
    <w:rsid w:val="00305E8A"/>
    <w:rsid w:val="0030604E"/>
    <w:rsid w:val="0030748B"/>
    <w:rsid w:val="003103AD"/>
    <w:rsid w:val="0031280A"/>
    <w:rsid w:val="00312E51"/>
    <w:rsid w:val="00313D05"/>
    <w:rsid w:val="00314BE4"/>
    <w:rsid w:val="00315D4A"/>
    <w:rsid w:val="003160A5"/>
    <w:rsid w:val="003161F2"/>
    <w:rsid w:val="003164E8"/>
    <w:rsid w:val="00316BDA"/>
    <w:rsid w:val="00320033"/>
    <w:rsid w:val="003202E0"/>
    <w:rsid w:val="00322059"/>
    <w:rsid w:val="00322115"/>
    <w:rsid w:val="00322793"/>
    <w:rsid w:val="0032394D"/>
    <w:rsid w:val="00325557"/>
    <w:rsid w:val="00327CBE"/>
    <w:rsid w:val="0033034B"/>
    <w:rsid w:val="003332CF"/>
    <w:rsid w:val="003333F6"/>
    <w:rsid w:val="0034440E"/>
    <w:rsid w:val="00345370"/>
    <w:rsid w:val="00345985"/>
    <w:rsid w:val="00346F80"/>
    <w:rsid w:val="00347180"/>
    <w:rsid w:val="00350395"/>
    <w:rsid w:val="00351765"/>
    <w:rsid w:val="00352C8D"/>
    <w:rsid w:val="00352F5C"/>
    <w:rsid w:val="003530D6"/>
    <w:rsid w:val="00356AF6"/>
    <w:rsid w:val="00360F6E"/>
    <w:rsid w:val="00361DDB"/>
    <w:rsid w:val="0036274C"/>
    <w:rsid w:val="00362A21"/>
    <w:rsid w:val="00362B62"/>
    <w:rsid w:val="0036457E"/>
    <w:rsid w:val="00364BFC"/>
    <w:rsid w:val="00364F62"/>
    <w:rsid w:val="00367769"/>
    <w:rsid w:val="00371BEF"/>
    <w:rsid w:val="0037280D"/>
    <w:rsid w:val="00375127"/>
    <w:rsid w:val="00375E51"/>
    <w:rsid w:val="00381536"/>
    <w:rsid w:val="003836EA"/>
    <w:rsid w:val="00386AC4"/>
    <w:rsid w:val="0039097A"/>
    <w:rsid w:val="003910B2"/>
    <w:rsid w:val="00392C8E"/>
    <w:rsid w:val="00394648"/>
    <w:rsid w:val="00394796"/>
    <w:rsid w:val="003949CF"/>
    <w:rsid w:val="00394FA1"/>
    <w:rsid w:val="00395459"/>
    <w:rsid w:val="003958D4"/>
    <w:rsid w:val="00396FDD"/>
    <w:rsid w:val="00397299"/>
    <w:rsid w:val="0039771D"/>
    <w:rsid w:val="003A138E"/>
    <w:rsid w:val="003A337B"/>
    <w:rsid w:val="003A5EF8"/>
    <w:rsid w:val="003A5F3E"/>
    <w:rsid w:val="003A7101"/>
    <w:rsid w:val="003A730B"/>
    <w:rsid w:val="003B058A"/>
    <w:rsid w:val="003B2640"/>
    <w:rsid w:val="003B399D"/>
    <w:rsid w:val="003B449F"/>
    <w:rsid w:val="003B4D6B"/>
    <w:rsid w:val="003B614C"/>
    <w:rsid w:val="003B704B"/>
    <w:rsid w:val="003C0397"/>
    <w:rsid w:val="003C1FBA"/>
    <w:rsid w:val="003C277B"/>
    <w:rsid w:val="003C3825"/>
    <w:rsid w:val="003C472F"/>
    <w:rsid w:val="003C7DD9"/>
    <w:rsid w:val="003D103A"/>
    <w:rsid w:val="003D1D5C"/>
    <w:rsid w:val="003D1E6F"/>
    <w:rsid w:val="003D2590"/>
    <w:rsid w:val="003D25B9"/>
    <w:rsid w:val="003D3401"/>
    <w:rsid w:val="003D370E"/>
    <w:rsid w:val="003D3CD8"/>
    <w:rsid w:val="003D40E2"/>
    <w:rsid w:val="003D606C"/>
    <w:rsid w:val="003E0196"/>
    <w:rsid w:val="003E07EF"/>
    <w:rsid w:val="003E1817"/>
    <w:rsid w:val="003E1C0A"/>
    <w:rsid w:val="003E3A45"/>
    <w:rsid w:val="003E4E6A"/>
    <w:rsid w:val="003E5CF0"/>
    <w:rsid w:val="003E746D"/>
    <w:rsid w:val="003F07C9"/>
    <w:rsid w:val="003F0977"/>
    <w:rsid w:val="003F10CF"/>
    <w:rsid w:val="003F2D6E"/>
    <w:rsid w:val="003F2E0C"/>
    <w:rsid w:val="003F3D68"/>
    <w:rsid w:val="003F40E9"/>
    <w:rsid w:val="003F4FCD"/>
    <w:rsid w:val="003F585E"/>
    <w:rsid w:val="003F5B0C"/>
    <w:rsid w:val="003F5CF3"/>
    <w:rsid w:val="003F7704"/>
    <w:rsid w:val="004000E5"/>
    <w:rsid w:val="0040016B"/>
    <w:rsid w:val="004011EA"/>
    <w:rsid w:val="00401644"/>
    <w:rsid w:val="004019B0"/>
    <w:rsid w:val="00402954"/>
    <w:rsid w:val="004037B9"/>
    <w:rsid w:val="00403E25"/>
    <w:rsid w:val="00410F81"/>
    <w:rsid w:val="004139EC"/>
    <w:rsid w:val="00413B8F"/>
    <w:rsid w:val="004144DE"/>
    <w:rsid w:val="00414B38"/>
    <w:rsid w:val="00415DBE"/>
    <w:rsid w:val="00416006"/>
    <w:rsid w:val="0041691C"/>
    <w:rsid w:val="00417D6D"/>
    <w:rsid w:val="0042145E"/>
    <w:rsid w:val="00421CBA"/>
    <w:rsid w:val="004221EA"/>
    <w:rsid w:val="00422628"/>
    <w:rsid w:val="00423D44"/>
    <w:rsid w:val="004241FF"/>
    <w:rsid w:val="00425FAD"/>
    <w:rsid w:val="00426FF7"/>
    <w:rsid w:val="0042784C"/>
    <w:rsid w:val="00427A36"/>
    <w:rsid w:val="00427FD1"/>
    <w:rsid w:val="00431448"/>
    <w:rsid w:val="00431A25"/>
    <w:rsid w:val="00434263"/>
    <w:rsid w:val="0043696C"/>
    <w:rsid w:val="0043710F"/>
    <w:rsid w:val="0043796F"/>
    <w:rsid w:val="00442DC1"/>
    <w:rsid w:val="004430DC"/>
    <w:rsid w:val="004440D1"/>
    <w:rsid w:val="00444B0C"/>
    <w:rsid w:val="00444D4D"/>
    <w:rsid w:val="004509DE"/>
    <w:rsid w:val="00451A8D"/>
    <w:rsid w:val="0045218E"/>
    <w:rsid w:val="00452A3F"/>
    <w:rsid w:val="00455666"/>
    <w:rsid w:val="0045606B"/>
    <w:rsid w:val="004568A2"/>
    <w:rsid w:val="00461520"/>
    <w:rsid w:val="0046223D"/>
    <w:rsid w:val="00462518"/>
    <w:rsid w:val="0046347F"/>
    <w:rsid w:val="00463E11"/>
    <w:rsid w:val="004658C1"/>
    <w:rsid w:val="00465C37"/>
    <w:rsid w:val="004665F5"/>
    <w:rsid w:val="00467C07"/>
    <w:rsid w:val="0047011B"/>
    <w:rsid w:val="0047053A"/>
    <w:rsid w:val="00471DF1"/>
    <w:rsid w:val="004727BD"/>
    <w:rsid w:val="00472AB8"/>
    <w:rsid w:val="004746CC"/>
    <w:rsid w:val="004757C7"/>
    <w:rsid w:val="004759BD"/>
    <w:rsid w:val="00477387"/>
    <w:rsid w:val="00477866"/>
    <w:rsid w:val="00480A0A"/>
    <w:rsid w:val="0048159C"/>
    <w:rsid w:val="00482DE3"/>
    <w:rsid w:val="004907F8"/>
    <w:rsid w:val="00491CAF"/>
    <w:rsid w:val="00492259"/>
    <w:rsid w:val="004924F3"/>
    <w:rsid w:val="00494D4C"/>
    <w:rsid w:val="00497F8E"/>
    <w:rsid w:val="004A0215"/>
    <w:rsid w:val="004A11F4"/>
    <w:rsid w:val="004A17CD"/>
    <w:rsid w:val="004A211B"/>
    <w:rsid w:val="004A2160"/>
    <w:rsid w:val="004A2B49"/>
    <w:rsid w:val="004A30C7"/>
    <w:rsid w:val="004A3254"/>
    <w:rsid w:val="004A3AF3"/>
    <w:rsid w:val="004A44C3"/>
    <w:rsid w:val="004A6D89"/>
    <w:rsid w:val="004A6F1B"/>
    <w:rsid w:val="004A7BE3"/>
    <w:rsid w:val="004B013C"/>
    <w:rsid w:val="004B06A6"/>
    <w:rsid w:val="004B0DC9"/>
    <w:rsid w:val="004B12D8"/>
    <w:rsid w:val="004B13E4"/>
    <w:rsid w:val="004B2733"/>
    <w:rsid w:val="004B2B0C"/>
    <w:rsid w:val="004B408D"/>
    <w:rsid w:val="004B5557"/>
    <w:rsid w:val="004B5A1A"/>
    <w:rsid w:val="004B63A4"/>
    <w:rsid w:val="004B7157"/>
    <w:rsid w:val="004B7F04"/>
    <w:rsid w:val="004B7FBF"/>
    <w:rsid w:val="004C1781"/>
    <w:rsid w:val="004C3221"/>
    <w:rsid w:val="004C3E7B"/>
    <w:rsid w:val="004C512A"/>
    <w:rsid w:val="004C5BCE"/>
    <w:rsid w:val="004C6F18"/>
    <w:rsid w:val="004D0C15"/>
    <w:rsid w:val="004D0DF4"/>
    <w:rsid w:val="004D2162"/>
    <w:rsid w:val="004D25EA"/>
    <w:rsid w:val="004D388E"/>
    <w:rsid w:val="004D53E4"/>
    <w:rsid w:val="004D5575"/>
    <w:rsid w:val="004D5BA0"/>
    <w:rsid w:val="004E00AE"/>
    <w:rsid w:val="004E1F41"/>
    <w:rsid w:val="004E4135"/>
    <w:rsid w:val="004E45B0"/>
    <w:rsid w:val="004E5671"/>
    <w:rsid w:val="004E5D21"/>
    <w:rsid w:val="004E673C"/>
    <w:rsid w:val="004E7184"/>
    <w:rsid w:val="004E75B2"/>
    <w:rsid w:val="004E7D12"/>
    <w:rsid w:val="004F062C"/>
    <w:rsid w:val="004F1412"/>
    <w:rsid w:val="004F18A0"/>
    <w:rsid w:val="004F37A9"/>
    <w:rsid w:val="004F3C36"/>
    <w:rsid w:val="004F4735"/>
    <w:rsid w:val="004F49A6"/>
    <w:rsid w:val="004F51B3"/>
    <w:rsid w:val="004F69EF"/>
    <w:rsid w:val="00501DF3"/>
    <w:rsid w:val="005027C2"/>
    <w:rsid w:val="0050293F"/>
    <w:rsid w:val="00507C4B"/>
    <w:rsid w:val="00511396"/>
    <w:rsid w:val="005121DE"/>
    <w:rsid w:val="005124DC"/>
    <w:rsid w:val="00512612"/>
    <w:rsid w:val="00513E07"/>
    <w:rsid w:val="00514D36"/>
    <w:rsid w:val="00517144"/>
    <w:rsid w:val="005205D7"/>
    <w:rsid w:val="00520621"/>
    <w:rsid w:val="00521638"/>
    <w:rsid w:val="00525B3D"/>
    <w:rsid w:val="00527CCB"/>
    <w:rsid w:val="00527FA3"/>
    <w:rsid w:val="0053204D"/>
    <w:rsid w:val="005348A7"/>
    <w:rsid w:val="00534A4C"/>
    <w:rsid w:val="00535BAD"/>
    <w:rsid w:val="0053785C"/>
    <w:rsid w:val="00540300"/>
    <w:rsid w:val="005416DC"/>
    <w:rsid w:val="00541CCA"/>
    <w:rsid w:val="00542110"/>
    <w:rsid w:val="005437C6"/>
    <w:rsid w:val="005448A4"/>
    <w:rsid w:val="00545D39"/>
    <w:rsid w:val="005460E0"/>
    <w:rsid w:val="00550003"/>
    <w:rsid w:val="0055064C"/>
    <w:rsid w:val="00550E63"/>
    <w:rsid w:val="00552225"/>
    <w:rsid w:val="005528B9"/>
    <w:rsid w:val="00552A0C"/>
    <w:rsid w:val="00553BB2"/>
    <w:rsid w:val="0055418C"/>
    <w:rsid w:val="0055444F"/>
    <w:rsid w:val="00554B7D"/>
    <w:rsid w:val="00555E08"/>
    <w:rsid w:val="005568B4"/>
    <w:rsid w:val="00560288"/>
    <w:rsid w:val="00562602"/>
    <w:rsid w:val="0056260E"/>
    <w:rsid w:val="005626E3"/>
    <w:rsid w:val="005631D2"/>
    <w:rsid w:val="00565CE6"/>
    <w:rsid w:val="00567640"/>
    <w:rsid w:val="005677B1"/>
    <w:rsid w:val="005707C0"/>
    <w:rsid w:val="00571A86"/>
    <w:rsid w:val="00571CC6"/>
    <w:rsid w:val="00572594"/>
    <w:rsid w:val="005734A0"/>
    <w:rsid w:val="00574030"/>
    <w:rsid w:val="005742E8"/>
    <w:rsid w:val="0057531E"/>
    <w:rsid w:val="00575C40"/>
    <w:rsid w:val="00580859"/>
    <w:rsid w:val="00580A14"/>
    <w:rsid w:val="00580C47"/>
    <w:rsid w:val="00580FAB"/>
    <w:rsid w:val="00582CC4"/>
    <w:rsid w:val="00582E94"/>
    <w:rsid w:val="00582EF7"/>
    <w:rsid w:val="00582FE5"/>
    <w:rsid w:val="005832AB"/>
    <w:rsid w:val="005876BC"/>
    <w:rsid w:val="00587999"/>
    <w:rsid w:val="0059134A"/>
    <w:rsid w:val="005920A5"/>
    <w:rsid w:val="00593173"/>
    <w:rsid w:val="00594397"/>
    <w:rsid w:val="00594B7A"/>
    <w:rsid w:val="005957F2"/>
    <w:rsid w:val="005A03D4"/>
    <w:rsid w:val="005A339C"/>
    <w:rsid w:val="005A34FD"/>
    <w:rsid w:val="005A3F3A"/>
    <w:rsid w:val="005B2E20"/>
    <w:rsid w:val="005B43CE"/>
    <w:rsid w:val="005B59CF"/>
    <w:rsid w:val="005B63D3"/>
    <w:rsid w:val="005B7760"/>
    <w:rsid w:val="005C0D12"/>
    <w:rsid w:val="005C226A"/>
    <w:rsid w:val="005C243B"/>
    <w:rsid w:val="005C2BBF"/>
    <w:rsid w:val="005C40F1"/>
    <w:rsid w:val="005C4199"/>
    <w:rsid w:val="005C5C59"/>
    <w:rsid w:val="005C6AE9"/>
    <w:rsid w:val="005D01C3"/>
    <w:rsid w:val="005D060E"/>
    <w:rsid w:val="005D06B8"/>
    <w:rsid w:val="005D0FF4"/>
    <w:rsid w:val="005D1123"/>
    <w:rsid w:val="005D401E"/>
    <w:rsid w:val="005D5B48"/>
    <w:rsid w:val="005D5F19"/>
    <w:rsid w:val="005D6178"/>
    <w:rsid w:val="005D745E"/>
    <w:rsid w:val="005D79B4"/>
    <w:rsid w:val="005D7D32"/>
    <w:rsid w:val="005E0525"/>
    <w:rsid w:val="005E06F9"/>
    <w:rsid w:val="005E0B02"/>
    <w:rsid w:val="005E314A"/>
    <w:rsid w:val="005E3987"/>
    <w:rsid w:val="005E3F37"/>
    <w:rsid w:val="005E7EA4"/>
    <w:rsid w:val="005F15D2"/>
    <w:rsid w:val="005F1643"/>
    <w:rsid w:val="005F22F8"/>
    <w:rsid w:val="005F2550"/>
    <w:rsid w:val="005F3393"/>
    <w:rsid w:val="005F3D53"/>
    <w:rsid w:val="005F4233"/>
    <w:rsid w:val="005F56A2"/>
    <w:rsid w:val="005F5B1D"/>
    <w:rsid w:val="00601044"/>
    <w:rsid w:val="00601BCE"/>
    <w:rsid w:val="006025E9"/>
    <w:rsid w:val="00604EF0"/>
    <w:rsid w:val="006054A4"/>
    <w:rsid w:val="0060631B"/>
    <w:rsid w:val="00607748"/>
    <w:rsid w:val="00610D8E"/>
    <w:rsid w:val="00610DA0"/>
    <w:rsid w:val="00611356"/>
    <w:rsid w:val="00612951"/>
    <w:rsid w:val="00614239"/>
    <w:rsid w:val="0061424A"/>
    <w:rsid w:val="006159EE"/>
    <w:rsid w:val="00616049"/>
    <w:rsid w:val="00621A7E"/>
    <w:rsid w:val="006220BE"/>
    <w:rsid w:val="006225A2"/>
    <w:rsid w:val="00623207"/>
    <w:rsid w:val="00623BC3"/>
    <w:rsid w:val="00623F69"/>
    <w:rsid w:val="006266F2"/>
    <w:rsid w:val="0063015E"/>
    <w:rsid w:val="006309F4"/>
    <w:rsid w:val="00632361"/>
    <w:rsid w:val="0063267E"/>
    <w:rsid w:val="0063332A"/>
    <w:rsid w:val="006337E9"/>
    <w:rsid w:val="0063629F"/>
    <w:rsid w:val="006371A3"/>
    <w:rsid w:val="006371CF"/>
    <w:rsid w:val="00637E28"/>
    <w:rsid w:val="00640095"/>
    <w:rsid w:val="00640825"/>
    <w:rsid w:val="0064152D"/>
    <w:rsid w:val="0064200D"/>
    <w:rsid w:val="00642EF2"/>
    <w:rsid w:val="006461EC"/>
    <w:rsid w:val="006472D0"/>
    <w:rsid w:val="006473D6"/>
    <w:rsid w:val="006511AF"/>
    <w:rsid w:val="00656099"/>
    <w:rsid w:val="006574C2"/>
    <w:rsid w:val="0065761A"/>
    <w:rsid w:val="00660E87"/>
    <w:rsid w:val="00660F84"/>
    <w:rsid w:val="00661842"/>
    <w:rsid w:val="00661A9C"/>
    <w:rsid w:val="00665B41"/>
    <w:rsid w:val="00666B46"/>
    <w:rsid w:val="006712B4"/>
    <w:rsid w:val="00671610"/>
    <w:rsid w:val="006718C0"/>
    <w:rsid w:val="006732BC"/>
    <w:rsid w:val="0068111C"/>
    <w:rsid w:val="0068132C"/>
    <w:rsid w:val="00681CEF"/>
    <w:rsid w:val="00682899"/>
    <w:rsid w:val="00682AF3"/>
    <w:rsid w:val="00685535"/>
    <w:rsid w:val="00685EBD"/>
    <w:rsid w:val="006862CD"/>
    <w:rsid w:val="006908D6"/>
    <w:rsid w:val="00691A9A"/>
    <w:rsid w:val="0069328F"/>
    <w:rsid w:val="00693852"/>
    <w:rsid w:val="0069522D"/>
    <w:rsid w:val="006959D8"/>
    <w:rsid w:val="0069787B"/>
    <w:rsid w:val="006A0B17"/>
    <w:rsid w:val="006A35DE"/>
    <w:rsid w:val="006A4457"/>
    <w:rsid w:val="006A67B4"/>
    <w:rsid w:val="006A7CED"/>
    <w:rsid w:val="006B0A6C"/>
    <w:rsid w:val="006B0AED"/>
    <w:rsid w:val="006B2E35"/>
    <w:rsid w:val="006B3925"/>
    <w:rsid w:val="006B3D54"/>
    <w:rsid w:val="006B486C"/>
    <w:rsid w:val="006B4EF6"/>
    <w:rsid w:val="006B4F83"/>
    <w:rsid w:val="006B50CC"/>
    <w:rsid w:val="006B5ED7"/>
    <w:rsid w:val="006B784D"/>
    <w:rsid w:val="006B7954"/>
    <w:rsid w:val="006C07DF"/>
    <w:rsid w:val="006C0A9A"/>
    <w:rsid w:val="006C254E"/>
    <w:rsid w:val="006C290E"/>
    <w:rsid w:val="006C460D"/>
    <w:rsid w:val="006C4D67"/>
    <w:rsid w:val="006C6CF8"/>
    <w:rsid w:val="006C6E2C"/>
    <w:rsid w:val="006C7D1B"/>
    <w:rsid w:val="006D0351"/>
    <w:rsid w:val="006D062D"/>
    <w:rsid w:val="006D0A9F"/>
    <w:rsid w:val="006D0AEE"/>
    <w:rsid w:val="006D2FA1"/>
    <w:rsid w:val="006D3132"/>
    <w:rsid w:val="006D3D04"/>
    <w:rsid w:val="006D42D2"/>
    <w:rsid w:val="006D551C"/>
    <w:rsid w:val="006D5961"/>
    <w:rsid w:val="006E175D"/>
    <w:rsid w:val="006E313A"/>
    <w:rsid w:val="006E378F"/>
    <w:rsid w:val="006E51D3"/>
    <w:rsid w:val="006E57DA"/>
    <w:rsid w:val="006E58C6"/>
    <w:rsid w:val="006E698D"/>
    <w:rsid w:val="006E73E7"/>
    <w:rsid w:val="006E750F"/>
    <w:rsid w:val="006E75E5"/>
    <w:rsid w:val="006E79AE"/>
    <w:rsid w:val="006E7AAB"/>
    <w:rsid w:val="006E7EA0"/>
    <w:rsid w:val="006F0A20"/>
    <w:rsid w:val="006F1A1E"/>
    <w:rsid w:val="006F23A8"/>
    <w:rsid w:val="006F28A3"/>
    <w:rsid w:val="006F3BC7"/>
    <w:rsid w:val="006F542F"/>
    <w:rsid w:val="006F67B3"/>
    <w:rsid w:val="006F699D"/>
    <w:rsid w:val="00701354"/>
    <w:rsid w:val="00702F0B"/>
    <w:rsid w:val="00703825"/>
    <w:rsid w:val="00706857"/>
    <w:rsid w:val="007069CB"/>
    <w:rsid w:val="0071118D"/>
    <w:rsid w:val="00713570"/>
    <w:rsid w:val="00714396"/>
    <w:rsid w:val="0071467B"/>
    <w:rsid w:val="00715461"/>
    <w:rsid w:val="007160BC"/>
    <w:rsid w:val="00716A37"/>
    <w:rsid w:val="007170B3"/>
    <w:rsid w:val="00717955"/>
    <w:rsid w:val="007206FA"/>
    <w:rsid w:val="00722734"/>
    <w:rsid w:val="00722DE8"/>
    <w:rsid w:val="007253C7"/>
    <w:rsid w:val="00725484"/>
    <w:rsid w:val="00725D5D"/>
    <w:rsid w:val="00726145"/>
    <w:rsid w:val="00727EC3"/>
    <w:rsid w:val="007318C7"/>
    <w:rsid w:val="007351A0"/>
    <w:rsid w:val="007372F2"/>
    <w:rsid w:val="0073738E"/>
    <w:rsid w:val="00737DFC"/>
    <w:rsid w:val="00743DDA"/>
    <w:rsid w:val="00744CA3"/>
    <w:rsid w:val="00747690"/>
    <w:rsid w:val="00750482"/>
    <w:rsid w:val="0075053D"/>
    <w:rsid w:val="007516C2"/>
    <w:rsid w:val="00751B90"/>
    <w:rsid w:val="0075231A"/>
    <w:rsid w:val="00752429"/>
    <w:rsid w:val="00756248"/>
    <w:rsid w:val="007601FC"/>
    <w:rsid w:val="00761591"/>
    <w:rsid w:val="00761D91"/>
    <w:rsid w:val="00763297"/>
    <w:rsid w:val="007653DA"/>
    <w:rsid w:val="007654FF"/>
    <w:rsid w:val="0077150F"/>
    <w:rsid w:val="007715C3"/>
    <w:rsid w:val="00771AB7"/>
    <w:rsid w:val="007734FB"/>
    <w:rsid w:val="0077371C"/>
    <w:rsid w:val="00781A3F"/>
    <w:rsid w:val="00781A47"/>
    <w:rsid w:val="00782316"/>
    <w:rsid w:val="007840F3"/>
    <w:rsid w:val="00784937"/>
    <w:rsid w:val="00787764"/>
    <w:rsid w:val="0078791F"/>
    <w:rsid w:val="00791082"/>
    <w:rsid w:val="007928E0"/>
    <w:rsid w:val="00793147"/>
    <w:rsid w:val="00793EA6"/>
    <w:rsid w:val="00794455"/>
    <w:rsid w:val="00796167"/>
    <w:rsid w:val="00796D56"/>
    <w:rsid w:val="00797268"/>
    <w:rsid w:val="0079751F"/>
    <w:rsid w:val="007A004D"/>
    <w:rsid w:val="007A0DDA"/>
    <w:rsid w:val="007A1590"/>
    <w:rsid w:val="007A1B1A"/>
    <w:rsid w:val="007A4289"/>
    <w:rsid w:val="007A4CF2"/>
    <w:rsid w:val="007A52AE"/>
    <w:rsid w:val="007A5374"/>
    <w:rsid w:val="007A5595"/>
    <w:rsid w:val="007A5BD8"/>
    <w:rsid w:val="007A5FA6"/>
    <w:rsid w:val="007B011A"/>
    <w:rsid w:val="007B0BB9"/>
    <w:rsid w:val="007B11AE"/>
    <w:rsid w:val="007B4759"/>
    <w:rsid w:val="007B5970"/>
    <w:rsid w:val="007B5B87"/>
    <w:rsid w:val="007B5D81"/>
    <w:rsid w:val="007B6B18"/>
    <w:rsid w:val="007C0F0F"/>
    <w:rsid w:val="007C2FCF"/>
    <w:rsid w:val="007C3732"/>
    <w:rsid w:val="007C53F7"/>
    <w:rsid w:val="007C5FBC"/>
    <w:rsid w:val="007C730E"/>
    <w:rsid w:val="007C7E7F"/>
    <w:rsid w:val="007D1F8A"/>
    <w:rsid w:val="007D2C99"/>
    <w:rsid w:val="007D2E70"/>
    <w:rsid w:val="007D38C3"/>
    <w:rsid w:val="007D5579"/>
    <w:rsid w:val="007D5582"/>
    <w:rsid w:val="007D6EB9"/>
    <w:rsid w:val="007E0B0A"/>
    <w:rsid w:val="007E3493"/>
    <w:rsid w:val="007E4999"/>
    <w:rsid w:val="007E4C28"/>
    <w:rsid w:val="007E52DB"/>
    <w:rsid w:val="007E592C"/>
    <w:rsid w:val="007E5FEE"/>
    <w:rsid w:val="007E7052"/>
    <w:rsid w:val="007E7542"/>
    <w:rsid w:val="007E7715"/>
    <w:rsid w:val="007E7E92"/>
    <w:rsid w:val="007F0A45"/>
    <w:rsid w:val="007F14FB"/>
    <w:rsid w:val="007F41B9"/>
    <w:rsid w:val="007F4A3B"/>
    <w:rsid w:val="007F4A7B"/>
    <w:rsid w:val="007F5560"/>
    <w:rsid w:val="007F5B92"/>
    <w:rsid w:val="007F6716"/>
    <w:rsid w:val="007F6C3A"/>
    <w:rsid w:val="007F7E98"/>
    <w:rsid w:val="008003BF"/>
    <w:rsid w:val="00801C20"/>
    <w:rsid w:val="00801E4C"/>
    <w:rsid w:val="00803535"/>
    <w:rsid w:val="00804993"/>
    <w:rsid w:val="00805BF8"/>
    <w:rsid w:val="00811200"/>
    <w:rsid w:val="00811F98"/>
    <w:rsid w:val="008129CC"/>
    <w:rsid w:val="00812C24"/>
    <w:rsid w:val="00813219"/>
    <w:rsid w:val="0081357C"/>
    <w:rsid w:val="00814AD5"/>
    <w:rsid w:val="00814C40"/>
    <w:rsid w:val="0081517D"/>
    <w:rsid w:val="00816326"/>
    <w:rsid w:val="00816A6D"/>
    <w:rsid w:val="0081726A"/>
    <w:rsid w:val="00820587"/>
    <w:rsid w:val="0082079F"/>
    <w:rsid w:val="00820994"/>
    <w:rsid w:val="00821AC0"/>
    <w:rsid w:val="00822299"/>
    <w:rsid w:val="00822EA1"/>
    <w:rsid w:val="00823075"/>
    <w:rsid w:val="00823CD5"/>
    <w:rsid w:val="0082463B"/>
    <w:rsid w:val="00826D00"/>
    <w:rsid w:val="008271D3"/>
    <w:rsid w:val="008273FC"/>
    <w:rsid w:val="00827DB4"/>
    <w:rsid w:val="00831E3B"/>
    <w:rsid w:val="00831ED6"/>
    <w:rsid w:val="008326D7"/>
    <w:rsid w:val="0083270E"/>
    <w:rsid w:val="00835BAA"/>
    <w:rsid w:val="00836793"/>
    <w:rsid w:val="00840060"/>
    <w:rsid w:val="00842707"/>
    <w:rsid w:val="008427AA"/>
    <w:rsid w:val="00842A26"/>
    <w:rsid w:val="00844823"/>
    <w:rsid w:val="0084598E"/>
    <w:rsid w:val="0084786F"/>
    <w:rsid w:val="00851583"/>
    <w:rsid w:val="00852092"/>
    <w:rsid w:val="0085324E"/>
    <w:rsid w:val="00853DCC"/>
    <w:rsid w:val="0085438D"/>
    <w:rsid w:val="00854B74"/>
    <w:rsid w:val="00860081"/>
    <w:rsid w:val="0086335C"/>
    <w:rsid w:val="008637AF"/>
    <w:rsid w:val="00866B00"/>
    <w:rsid w:val="00871F66"/>
    <w:rsid w:val="0087235D"/>
    <w:rsid w:val="00873FDB"/>
    <w:rsid w:val="00874C67"/>
    <w:rsid w:val="00875CB6"/>
    <w:rsid w:val="008811BC"/>
    <w:rsid w:val="00881476"/>
    <w:rsid w:val="0088364D"/>
    <w:rsid w:val="008867CD"/>
    <w:rsid w:val="00886E0E"/>
    <w:rsid w:val="00887D9F"/>
    <w:rsid w:val="00890B62"/>
    <w:rsid w:val="00890BAC"/>
    <w:rsid w:val="008919FB"/>
    <w:rsid w:val="00893417"/>
    <w:rsid w:val="00893660"/>
    <w:rsid w:val="0089463A"/>
    <w:rsid w:val="008966A5"/>
    <w:rsid w:val="00897C5E"/>
    <w:rsid w:val="008A001B"/>
    <w:rsid w:val="008A136E"/>
    <w:rsid w:val="008A1E5A"/>
    <w:rsid w:val="008A2F16"/>
    <w:rsid w:val="008A3A37"/>
    <w:rsid w:val="008A596E"/>
    <w:rsid w:val="008A757A"/>
    <w:rsid w:val="008B014D"/>
    <w:rsid w:val="008B1B9C"/>
    <w:rsid w:val="008B284F"/>
    <w:rsid w:val="008B3408"/>
    <w:rsid w:val="008B4DD0"/>
    <w:rsid w:val="008B57D5"/>
    <w:rsid w:val="008B60BC"/>
    <w:rsid w:val="008B7730"/>
    <w:rsid w:val="008B7900"/>
    <w:rsid w:val="008C28AF"/>
    <w:rsid w:val="008C2A8D"/>
    <w:rsid w:val="008C41E0"/>
    <w:rsid w:val="008C4692"/>
    <w:rsid w:val="008C6069"/>
    <w:rsid w:val="008C6233"/>
    <w:rsid w:val="008C6404"/>
    <w:rsid w:val="008D0C02"/>
    <w:rsid w:val="008D2FE2"/>
    <w:rsid w:val="008D523D"/>
    <w:rsid w:val="008D53E8"/>
    <w:rsid w:val="008D62F1"/>
    <w:rsid w:val="008D7537"/>
    <w:rsid w:val="008D7CBD"/>
    <w:rsid w:val="008E0973"/>
    <w:rsid w:val="008E1404"/>
    <w:rsid w:val="008E5241"/>
    <w:rsid w:val="008E5DB2"/>
    <w:rsid w:val="008F0940"/>
    <w:rsid w:val="008F0B76"/>
    <w:rsid w:val="008F0C46"/>
    <w:rsid w:val="008F25A6"/>
    <w:rsid w:val="008F2AD0"/>
    <w:rsid w:val="008F317E"/>
    <w:rsid w:val="008F4459"/>
    <w:rsid w:val="008F4759"/>
    <w:rsid w:val="008F5471"/>
    <w:rsid w:val="008F5473"/>
    <w:rsid w:val="008F5714"/>
    <w:rsid w:val="008F69AA"/>
    <w:rsid w:val="00900B7A"/>
    <w:rsid w:val="00901AFE"/>
    <w:rsid w:val="00902A0F"/>
    <w:rsid w:val="00902AD0"/>
    <w:rsid w:val="009033A4"/>
    <w:rsid w:val="009034D6"/>
    <w:rsid w:val="009057A4"/>
    <w:rsid w:val="00906353"/>
    <w:rsid w:val="00910C16"/>
    <w:rsid w:val="009118BC"/>
    <w:rsid w:val="0091261E"/>
    <w:rsid w:val="00912CE4"/>
    <w:rsid w:val="00914579"/>
    <w:rsid w:val="0091516A"/>
    <w:rsid w:val="00916A09"/>
    <w:rsid w:val="00916C89"/>
    <w:rsid w:val="00920A76"/>
    <w:rsid w:val="00921163"/>
    <w:rsid w:val="00923B51"/>
    <w:rsid w:val="009241A9"/>
    <w:rsid w:val="009241F1"/>
    <w:rsid w:val="0092428D"/>
    <w:rsid w:val="00924631"/>
    <w:rsid w:val="00925CFD"/>
    <w:rsid w:val="0092714F"/>
    <w:rsid w:val="00932062"/>
    <w:rsid w:val="00933D74"/>
    <w:rsid w:val="00935A96"/>
    <w:rsid w:val="00940708"/>
    <w:rsid w:val="0094181B"/>
    <w:rsid w:val="009426E1"/>
    <w:rsid w:val="00942D67"/>
    <w:rsid w:val="009438FA"/>
    <w:rsid w:val="00944B98"/>
    <w:rsid w:val="00944E54"/>
    <w:rsid w:val="00946BE0"/>
    <w:rsid w:val="009471FA"/>
    <w:rsid w:val="00950424"/>
    <w:rsid w:val="00950B55"/>
    <w:rsid w:val="0095108F"/>
    <w:rsid w:val="0095356E"/>
    <w:rsid w:val="0095387A"/>
    <w:rsid w:val="00955972"/>
    <w:rsid w:val="0095613D"/>
    <w:rsid w:val="009564AD"/>
    <w:rsid w:val="00956D69"/>
    <w:rsid w:val="0095740A"/>
    <w:rsid w:val="00962C1E"/>
    <w:rsid w:val="009640B0"/>
    <w:rsid w:val="00965D47"/>
    <w:rsid w:val="00967046"/>
    <w:rsid w:val="009671D9"/>
    <w:rsid w:val="0096767A"/>
    <w:rsid w:val="009676E3"/>
    <w:rsid w:val="00967ECE"/>
    <w:rsid w:val="00971DD8"/>
    <w:rsid w:val="0097333B"/>
    <w:rsid w:val="00976952"/>
    <w:rsid w:val="00980E12"/>
    <w:rsid w:val="0098188A"/>
    <w:rsid w:val="0098308D"/>
    <w:rsid w:val="009831C8"/>
    <w:rsid w:val="00985B6E"/>
    <w:rsid w:val="00985C24"/>
    <w:rsid w:val="00992A7B"/>
    <w:rsid w:val="00992C33"/>
    <w:rsid w:val="009932BD"/>
    <w:rsid w:val="00993B03"/>
    <w:rsid w:val="00993E2F"/>
    <w:rsid w:val="0099417E"/>
    <w:rsid w:val="00994752"/>
    <w:rsid w:val="00995BBE"/>
    <w:rsid w:val="009969D2"/>
    <w:rsid w:val="00997F10"/>
    <w:rsid w:val="009A117C"/>
    <w:rsid w:val="009A1BFB"/>
    <w:rsid w:val="009A1CDD"/>
    <w:rsid w:val="009A490A"/>
    <w:rsid w:val="009A4FE2"/>
    <w:rsid w:val="009A6686"/>
    <w:rsid w:val="009A68A1"/>
    <w:rsid w:val="009A6C29"/>
    <w:rsid w:val="009A77EF"/>
    <w:rsid w:val="009B0C0C"/>
    <w:rsid w:val="009B1A70"/>
    <w:rsid w:val="009B36BC"/>
    <w:rsid w:val="009B40AA"/>
    <w:rsid w:val="009B503D"/>
    <w:rsid w:val="009B5F30"/>
    <w:rsid w:val="009C05CE"/>
    <w:rsid w:val="009C0A22"/>
    <w:rsid w:val="009C1337"/>
    <w:rsid w:val="009C403E"/>
    <w:rsid w:val="009C4250"/>
    <w:rsid w:val="009C58F6"/>
    <w:rsid w:val="009C5D72"/>
    <w:rsid w:val="009C62B2"/>
    <w:rsid w:val="009C6E53"/>
    <w:rsid w:val="009D1F62"/>
    <w:rsid w:val="009D21D3"/>
    <w:rsid w:val="009D2B76"/>
    <w:rsid w:val="009D45EC"/>
    <w:rsid w:val="009E1027"/>
    <w:rsid w:val="009E16C2"/>
    <w:rsid w:val="009E27F3"/>
    <w:rsid w:val="009E349E"/>
    <w:rsid w:val="009E3806"/>
    <w:rsid w:val="009E3C7A"/>
    <w:rsid w:val="009E4722"/>
    <w:rsid w:val="009E690F"/>
    <w:rsid w:val="009E6D27"/>
    <w:rsid w:val="009F1E38"/>
    <w:rsid w:val="009F42D0"/>
    <w:rsid w:val="009F44CE"/>
    <w:rsid w:val="009F5F94"/>
    <w:rsid w:val="00A00998"/>
    <w:rsid w:val="00A00ABB"/>
    <w:rsid w:val="00A00B9A"/>
    <w:rsid w:val="00A01490"/>
    <w:rsid w:val="00A01901"/>
    <w:rsid w:val="00A02206"/>
    <w:rsid w:val="00A0467E"/>
    <w:rsid w:val="00A0495E"/>
    <w:rsid w:val="00A05E4F"/>
    <w:rsid w:val="00A05F06"/>
    <w:rsid w:val="00A06356"/>
    <w:rsid w:val="00A10119"/>
    <w:rsid w:val="00A136DF"/>
    <w:rsid w:val="00A14409"/>
    <w:rsid w:val="00A14D26"/>
    <w:rsid w:val="00A15392"/>
    <w:rsid w:val="00A2071A"/>
    <w:rsid w:val="00A21335"/>
    <w:rsid w:val="00A21AC7"/>
    <w:rsid w:val="00A23124"/>
    <w:rsid w:val="00A24F30"/>
    <w:rsid w:val="00A25344"/>
    <w:rsid w:val="00A26A0A"/>
    <w:rsid w:val="00A27816"/>
    <w:rsid w:val="00A27B54"/>
    <w:rsid w:val="00A27FF6"/>
    <w:rsid w:val="00A3020B"/>
    <w:rsid w:val="00A316A7"/>
    <w:rsid w:val="00A34058"/>
    <w:rsid w:val="00A3588C"/>
    <w:rsid w:val="00A36AA1"/>
    <w:rsid w:val="00A37BC2"/>
    <w:rsid w:val="00A401A2"/>
    <w:rsid w:val="00A40619"/>
    <w:rsid w:val="00A40775"/>
    <w:rsid w:val="00A40E5F"/>
    <w:rsid w:val="00A40F4B"/>
    <w:rsid w:val="00A42A8B"/>
    <w:rsid w:val="00A45892"/>
    <w:rsid w:val="00A45AAB"/>
    <w:rsid w:val="00A462D8"/>
    <w:rsid w:val="00A46534"/>
    <w:rsid w:val="00A470B6"/>
    <w:rsid w:val="00A4790F"/>
    <w:rsid w:val="00A47A1D"/>
    <w:rsid w:val="00A50CB6"/>
    <w:rsid w:val="00A53CF4"/>
    <w:rsid w:val="00A561E0"/>
    <w:rsid w:val="00A56651"/>
    <w:rsid w:val="00A57E60"/>
    <w:rsid w:val="00A606FC"/>
    <w:rsid w:val="00A60A58"/>
    <w:rsid w:val="00A61CC5"/>
    <w:rsid w:val="00A62D8D"/>
    <w:rsid w:val="00A63B0C"/>
    <w:rsid w:val="00A64C8C"/>
    <w:rsid w:val="00A6641C"/>
    <w:rsid w:val="00A7042A"/>
    <w:rsid w:val="00A71A3A"/>
    <w:rsid w:val="00A7253F"/>
    <w:rsid w:val="00A7384D"/>
    <w:rsid w:val="00A76CB0"/>
    <w:rsid w:val="00A7791C"/>
    <w:rsid w:val="00A77BB6"/>
    <w:rsid w:val="00A8238F"/>
    <w:rsid w:val="00A83B8B"/>
    <w:rsid w:val="00A8564C"/>
    <w:rsid w:val="00A85E62"/>
    <w:rsid w:val="00A85F55"/>
    <w:rsid w:val="00A907A1"/>
    <w:rsid w:val="00A90B96"/>
    <w:rsid w:val="00A912CF"/>
    <w:rsid w:val="00A929EF"/>
    <w:rsid w:val="00A936C1"/>
    <w:rsid w:val="00A93B8C"/>
    <w:rsid w:val="00A93E61"/>
    <w:rsid w:val="00A93F7A"/>
    <w:rsid w:val="00A94D01"/>
    <w:rsid w:val="00A95689"/>
    <w:rsid w:val="00AA0EBB"/>
    <w:rsid w:val="00AA1F7B"/>
    <w:rsid w:val="00AA2085"/>
    <w:rsid w:val="00AA4712"/>
    <w:rsid w:val="00AA6842"/>
    <w:rsid w:val="00AA6C60"/>
    <w:rsid w:val="00AA7564"/>
    <w:rsid w:val="00AB044D"/>
    <w:rsid w:val="00AB295B"/>
    <w:rsid w:val="00AB2CAD"/>
    <w:rsid w:val="00AB43AC"/>
    <w:rsid w:val="00AB4B78"/>
    <w:rsid w:val="00AB5185"/>
    <w:rsid w:val="00AB52AC"/>
    <w:rsid w:val="00AB56A8"/>
    <w:rsid w:val="00AB5E30"/>
    <w:rsid w:val="00AB7EDB"/>
    <w:rsid w:val="00AB7EF2"/>
    <w:rsid w:val="00AC223E"/>
    <w:rsid w:val="00AC3145"/>
    <w:rsid w:val="00AC34C8"/>
    <w:rsid w:val="00AC4A51"/>
    <w:rsid w:val="00AC6580"/>
    <w:rsid w:val="00AC7245"/>
    <w:rsid w:val="00AD141F"/>
    <w:rsid w:val="00AD3199"/>
    <w:rsid w:val="00AD5764"/>
    <w:rsid w:val="00AD6B5A"/>
    <w:rsid w:val="00AD79C0"/>
    <w:rsid w:val="00AD79F4"/>
    <w:rsid w:val="00AD7EFA"/>
    <w:rsid w:val="00AE001D"/>
    <w:rsid w:val="00AE1869"/>
    <w:rsid w:val="00AE1AC2"/>
    <w:rsid w:val="00AE2361"/>
    <w:rsid w:val="00AE23DB"/>
    <w:rsid w:val="00AE2CCB"/>
    <w:rsid w:val="00AE306A"/>
    <w:rsid w:val="00AE44C7"/>
    <w:rsid w:val="00AE6743"/>
    <w:rsid w:val="00AE7495"/>
    <w:rsid w:val="00AF14C5"/>
    <w:rsid w:val="00AF1E68"/>
    <w:rsid w:val="00AF241B"/>
    <w:rsid w:val="00AF2EB1"/>
    <w:rsid w:val="00AF4359"/>
    <w:rsid w:val="00AF483D"/>
    <w:rsid w:val="00AF4CED"/>
    <w:rsid w:val="00AF53FE"/>
    <w:rsid w:val="00AF5A11"/>
    <w:rsid w:val="00AF6490"/>
    <w:rsid w:val="00B00051"/>
    <w:rsid w:val="00B00B47"/>
    <w:rsid w:val="00B01F53"/>
    <w:rsid w:val="00B03CF8"/>
    <w:rsid w:val="00B066A9"/>
    <w:rsid w:val="00B0715F"/>
    <w:rsid w:val="00B0722B"/>
    <w:rsid w:val="00B07343"/>
    <w:rsid w:val="00B07A96"/>
    <w:rsid w:val="00B10312"/>
    <w:rsid w:val="00B1049E"/>
    <w:rsid w:val="00B10A85"/>
    <w:rsid w:val="00B110E0"/>
    <w:rsid w:val="00B1119C"/>
    <w:rsid w:val="00B11DF3"/>
    <w:rsid w:val="00B130DB"/>
    <w:rsid w:val="00B16598"/>
    <w:rsid w:val="00B17858"/>
    <w:rsid w:val="00B2031B"/>
    <w:rsid w:val="00B20AD4"/>
    <w:rsid w:val="00B2131F"/>
    <w:rsid w:val="00B216CC"/>
    <w:rsid w:val="00B21D26"/>
    <w:rsid w:val="00B22470"/>
    <w:rsid w:val="00B231B2"/>
    <w:rsid w:val="00B2359C"/>
    <w:rsid w:val="00B242ED"/>
    <w:rsid w:val="00B25CEE"/>
    <w:rsid w:val="00B2681A"/>
    <w:rsid w:val="00B26B46"/>
    <w:rsid w:val="00B306AE"/>
    <w:rsid w:val="00B31209"/>
    <w:rsid w:val="00B315C5"/>
    <w:rsid w:val="00B32309"/>
    <w:rsid w:val="00B330BD"/>
    <w:rsid w:val="00B349B9"/>
    <w:rsid w:val="00B34D6A"/>
    <w:rsid w:val="00B34F84"/>
    <w:rsid w:val="00B35810"/>
    <w:rsid w:val="00B3713A"/>
    <w:rsid w:val="00B37B11"/>
    <w:rsid w:val="00B406D0"/>
    <w:rsid w:val="00B40C94"/>
    <w:rsid w:val="00B40DF9"/>
    <w:rsid w:val="00B42DAD"/>
    <w:rsid w:val="00B4315F"/>
    <w:rsid w:val="00B471B3"/>
    <w:rsid w:val="00B47B8E"/>
    <w:rsid w:val="00B513D0"/>
    <w:rsid w:val="00B51F2A"/>
    <w:rsid w:val="00B53F8F"/>
    <w:rsid w:val="00B54551"/>
    <w:rsid w:val="00B559D7"/>
    <w:rsid w:val="00B55CD5"/>
    <w:rsid w:val="00B57E90"/>
    <w:rsid w:val="00B60ADA"/>
    <w:rsid w:val="00B63A9C"/>
    <w:rsid w:val="00B64CB9"/>
    <w:rsid w:val="00B65279"/>
    <w:rsid w:val="00B66541"/>
    <w:rsid w:val="00B6753F"/>
    <w:rsid w:val="00B67DD8"/>
    <w:rsid w:val="00B7099A"/>
    <w:rsid w:val="00B73031"/>
    <w:rsid w:val="00B74306"/>
    <w:rsid w:val="00B7455E"/>
    <w:rsid w:val="00B7458A"/>
    <w:rsid w:val="00B75500"/>
    <w:rsid w:val="00B76192"/>
    <w:rsid w:val="00B7694C"/>
    <w:rsid w:val="00B76EB7"/>
    <w:rsid w:val="00B771FE"/>
    <w:rsid w:val="00B82A5D"/>
    <w:rsid w:val="00B84076"/>
    <w:rsid w:val="00B84224"/>
    <w:rsid w:val="00B84F3D"/>
    <w:rsid w:val="00B87418"/>
    <w:rsid w:val="00B908AA"/>
    <w:rsid w:val="00B9254B"/>
    <w:rsid w:val="00B925C3"/>
    <w:rsid w:val="00B93143"/>
    <w:rsid w:val="00B93DB9"/>
    <w:rsid w:val="00B95174"/>
    <w:rsid w:val="00B9651B"/>
    <w:rsid w:val="00B96746"/>
    <w:rsid w:val="00B971E7"/>
    <w:rsid w:val="00B97342"/>
    <w:rsid w:val="00BA10AD"/>
    <w:rsid w:val="00BA14A7"/>
    <w:rsid w:val="00BA29BE"/>
    <w:rsid w:val="00BA2A19"/>
    <w:rsid w:val="00BA4265"/>
    <w:rsid w:val="00BA471D"/>
    <w:rsid w:val="00BA5B39"/>
    <w:rsid w:val="00BA6D49"/>
    <w:rsid w:val="00BA727F"/>
    <w:rsid w:val="00BA7773"/>
    <w:rsid w:val="00BA7A1A"/>
    <w:rsid w:val="00BA7ECF"/>
    <w:rsid w:val="00BB11A7"/>
    <w:rsid w:val="00BB4E00"/>
    <w:rsid w:val="00BC135D"/>
    <w:rsid w:val="00BC3AC0"/>
    <w:rsid w:val="00BC4C3A"/>
    <w:rsid w:val="00BC4F13"/>
    <w:rsid w:val="00BC4FC1"/>
    <w:rsid w:val="00BC51FF"/>
    <w:rsid w:val="00BC6888"/>
    <w:rsid w:val="00BC7691"/>
    <w:rsid w:val="00BD022C"/>
    <w:rsid w:val="00BD15C5"/>
    <w:rsid w:val="00BD3BE4"/>
    <w:rsid w:val="00BD4004"/>
    <w:rsid w:val="00BD481F"/>
    <w:rsid w:val="00BD73A6"/>
    <w:rsid w:val="00BE0115"/>
    <w:rsid w:val="00BE16BF"/>
    <w:rsid w:val="00BE3A93"/>
    <w:rsid w:val="00BE57FF"/>
    <w:rsid w:val="00BE5B1B"/>
    <w:rsid w:val="00BE63BC"/>
    <w:rsid w:val="00BE7BE4"/>
    <w:rsid w:val="00BF021D"/>
    <w:rsid w:val="00BF118D"/>
    <w:rsid w:val="00BF167A"/>
    <w:rsid w:val="00BF41E9"/>
    <w:rsid w:val="00BF4BA2"/>
    <w:rsid w:val="00BF6317"/>
    <w:rsid w:val="00BF6C32"/>
    <w:rsid w:val="00BF6E97"/>
    <w:rsid w:val="00BF6EC0"/>
    <w:rsid w:val="00C016E2"/>
    <w:rsid w:val="00C02D25"/>
    <w:rsid w:val="00C02D38"/>
    <w:rsid w:val="00C030E7"/>
    <w:rsid w:val="00C05BD8"/>
    <w:rsid w:val="00C05FAA"/>
    <w:rsid w:val="00C10436"/>
    <w:rsid w:val="00C1050D"/>
    <w:rsid w:val="00C11F5A"/>
    <w:rsid w:val="00C126E2"/>
    <w:rsid w:val="00C14787"/>
    <w:rsid w:val="00C1544B"/>
    <w:rsid w:val="00C17F2D"/>
    <w:rsid w:val="00C20535"/>
    <w:rsid w:val="00C21011"/>
    <w:rsid w:val="00C22D6E"/>
    <w:rsid w:val="00C22E47"/>
    <w:rsid w:val="00C2395D"/>
    <w:rsid w:val="00C2410E"/>
    <w:rsid w:val="00C2412C"/>
    <w:rsid w:val="00C2413C"/>
    <w:rsid w:val="00C244F6"/>
    <w:rsid w:val="00C26585"/>
    <w:rsid w:val="00C27CC6"/>
    <w:rsid w:val="00C27E2D"/>
    <w:rsid w:val="00C3057B"/>
    <w:rsid w:val="00C30AF3"/>
    <w:rsid w:val="00C32487"/>
    <w:rsid w:val="00C330E2"/>
    <w:rsid w:val="00C333EC"/>
    <w:rsid w:val="00C3350E"/>
    <w:rsid w:val="00C344E7"/>
    <w:rsid w:val="00C34CE4"/>
    <w:rsid w:val="00C35B92"/>
    <w:rsid w:val="00C37E76"/>
    <w:rsid w:val="00C40C3E"/>
    <w:rsid w:val="00C41846"/>
    <w:rsid w:val="00C43FD3"/>
    <w:rsid w:val="00C4440D"/>
    <w:rsid w:val="00C50E34"/>
    <w:rsid w:val="00C55DDD"/>
    <w:rsid w:val="00C57BFC"/>
    <w:rsid w:val="00C606A7"/>
    <w:rsid w:val="00C606C2"/>
    <w:rsid w:val="00C6624D"/>
    <w:rsid w:val="00C66C45"/>
    <w:rsid w:val="00C70FD4"/>
    <w:rsid w:val="00C73B4F"/>
    <w:rsid w:val="00C74783"/>
    <w:rsid w:val="00C74AE7"/>
    <w:rsid w:val="00C77777"/>
    <w:rsid w:val="00C80888"/>
    <w:rsid w:val="00C81A50"/>
    <w:rsid w:val="00C8285D"/>
    <w:rsid w:val="00C83292"/>
    <w:rsid w:val="00C84321"/>
    <w:rsid w:val="00C84956"/>
    <w:rsid w:val="00C84ED0"/>
    <w:rsid w:val="00C902C9"/>
    <w:rsid w:val="00C92F54"/>
    <w:rsid w:val="00C93115"/>
    <w:rsid w:val="00C9375B"/>
    <w:rsid w:val="00C942C2"/>
    <w:rsid w:val="00C944F1"/>
    <w:rsid w:val="00C97C2D"/>
    <w:rsid w:val="00CA099A"/>
    <w:rsid w:val="00CA329F"/>
    <w:rsid w:val="00CA385F"/>
    <w:rsid w:val="00CA5715"/>
    <w:rsid w:val="00CB0612"/>
    <w:rsid w:val="00CB1076"/>
    <w:rsid w:val="00CB14BC"/>
    <w:rsid w:val="00CB1DC8"/>
    <w:rsid w:val="00CB3B36"/>
    <w:rsid w:val="00CB4246"/>
    <w:rsid w:val="00CB5E00"/>
    <w:rsid w:val="00CC094F"/>
    <w:rsid w:val="00CC1B03"/>
    <w:rsid w:val="00CC2426"/>
    <w:rsid w:val="00CC4FDA"/>
    <w:rsid w:val="00CC7DCA"/>
    <w:rsid w:val="00CD0B38"/>
    <w:rsid w:val="00CD0B74"/>
    <w:rsid w:val="00CD1EF8"/>
    <w:rsid w:val="00CD280C"/>
    <w:rsid w:val="00CD3A10"/>
    <w:rsid w:val="00CD4570"/>
    <w:rsid w:val="00CD6C6C"/>
    <w:rsid w:val="00CD6DE3"/>
    <w:rsid w:val="00CD7159"/>
    <w:rsid w:val="00CD761F"/>
    <w:rsid w:val="00CE3FCD"/>
    <w:rsid w:val="00CE563B"/>
    <w:rsid w:val="00CE7E9C"/>
    <w:rsid w:val="00CF01AE"/>
    <w:rsid w:val="00CF0251"/>
    <w:rsid w:val="00CF04EF"/>
    <w:rsid w:val="00CF1C58"/>
    <w:rsid w:val="00CF3991"/>
    <w:rsid w:val="00CF4B5C"/>
    <w:rsid w:val="00CF530B"/>
    <w:rsid w:val="00CF6155"/>
    <w:rsid w:val="00CF694C"/>
    <w:rsid w:val="00D0037C"/>
    <w:rsid w:val="00D023AC"/>
    <w:rsid w:val="00D04045"/>
    <w:rsid w:val="00D06A43"/>
    <w:rsid w:val="00D0715B"/>
    <w:rsid w:val="00D14144"/>
    <w:rsid w:val="00D144F1"/>
    <w:rsid w:val="00D147CE"/>
    <w:rsid w:val="00D15DF2"/>
    <w:rsid w:val="00D20245"/>
    <w:rsid w:val="00D22304"/>
    <w:rsid w:val="00D2340E"/>
    <w:rsid w:val="00D23484"/>
    <w:rsid w:val="00D23AF6"/>
    <w:rsid w:val="00D240DB"/>
    <w:rsid w:val="00D241EC"/>
    <w:rsid w:val="00D245B6"/>
    <w:rsid w:val="00D26739"/>
    <w:rsid w:val="00D27CC7"/>
    <w:rsid w:val="00D27EB8"/>
    <w:rsid w:val="00D318DA"/>
    <w:rsid w:val="00D31D0B"/>
    <w:rsid w:val="00D36727"/>
    <w:rsid w:val="00D41776"/>
    <w:rsid w:val="00D439F7"/>
    <w:rsid w:val="00D443FB"/>
    <w:rsid w:val="00D4579C"/>
    <w:rsid w:val="00D47D19"/>
    <w:rsid w:val="00D509F1"/>
    <w:rsid w:val="00D51365"/>
    <w:rsid w:val="00D52D6F"/>
    <w:rsid w:val="00D53A4D"/>
    <w:rsid w:val="00D53ADD"/>
    <w:rsid w:val="00D546BC"/>
    <w:rsid w:val="00D559AA"/>
    <w:rsid w:val="00D57BFD"/>
    <w:rsid w:val="00D60F14"/>
    <w:rsid w:val="00D6184B"/>
    <w:rsid w:val="00D61CDA"/>
    <w:rsid w:val="00D61D6C"/>
    <w:rsid w:val="00D62019"/>
    <w:rsid w:val="00D629F1"/>
    <w:rsid w:val="00D62F0A"/>
    <w:rsid w:val="00D6347A"/>
    <w:rsid w:val="00D647F9"/>
    <w:rsid w:val="00D64D3A"/>
    <w:rsid w:val="00D710B0"/>
    <w:rsid w:val="00D7156C"/>
    <w:rsid w:val="00D732F1"/>
    <w:rsid w:val="00D73B7A"/>
    <w:rsid w:val="00D76DC3"/>
    <w:rsid w:val="00D7721F"/>
    <w:rsid w:val="00D80326"/>
    <w:rsid w:val="00D80B04"/>
    <w:rsid w:val="00D81767"/>
    <w:rsid w:val="00D81F07"/>
    <w:rsid w:val="00D82D3B"/>
    <w:rsid w:val="00D842EF"/>
    <w:rsid w:val="00D85CD0"/>
    <w:rsid w:val="00D861FA"/>
    <w:rsid w:val="00D86BBC"/>
    <w:rsid w:val="00D8775D"/>
    <w:rsid w:val="00D87A12"/>
    <w:rsid w:val="00D87AA5"/>
    <w:rsid w:val="00D87AB4"/>
    <w:rsid w:val="00D900D8"/>
    <w:rsid w:val="00D907F8"/>
    <w:rsid w:val="00D9166B"/>
    <w:rsid w:val="00D916A2"/>
    <w:rsid w:val="00D92380"/>
    <w:rsid w:val="00D9258E"/>
    <w:rsid w:val="00D937DC"/>
    <w:rsid w:val="00D94142"/>
    <w:rsid w:val="00D94D49"/>
    <w:rsid w:val="00D95FC3"/>
    <w:rsid w:val="00D963C4"/>
    <w:rsid w:val="00DA2BB0"/>
    <w:rsid w:val="00DA374F"/>
    <w:rsid w:val="00DA4A8E"/>
    <w:rsid w:val="00DA5656"/>
    <w:rsid w:val="00DA5A94"/>
    <w:rsid w:val="00DA5ED4"/>
    <w:rsid w:val="00DB3A08"/>
    <w:rsid w:val="00DB4305"/>
    <w:rsid w:val="00DB4C94"/>
    <w:rsid w:val="00DB4E10"/>
    <w:rsid w:val="00DB5D02"/>
    <w:rsid w:val="00DB68D7"/>
    <w:rsid w:val="00DB71E8"/>
    <w:rsid w:val="00DC1AE3"/>
    <w:rsid w:val="00DC2DB9"/>
    <w:rsid w:val="00DC706F"/>
    <w:rsid w:val="00DC73A4"/>
    <w:rsid w:val="00DC768F"/>
    <w:rsid w:val="00DD01B5"/>
    <w:rsid w:val="00DD0C5A"/>
    <w:rsid w:val="00DD12FF"/>
    <w:rsid w:val="00DD1D37"/>
    <w:rsid w:val="00DD44AA"/>
    <w:rsid w:val="00DD5335"/>
    <w:rsid w:val="00DD53C4"/>
    <w:rsid w:val="00DD7888"/>
    <w:rsid w:val="00DD7C7C"/>
    <w:rsid w:val="00DD7D43"/>
    <w:rsid w:val="00DE180D"/>
    <w:rsid w:val="00DE2109"/>
    <w:rsid w:val="00DE4AC4"/>
    <w:rsid w:val="00DE7D79"/>
    <w:rsid w:val="00DF093D"/>
    <w:rsid w:val="00DF35FC"/>
    <w:rsid w:val="00DF6D28"/>
    <w:rsid w:val="00DF6F91"/>
    <w:rsid w:val="00DF72FD"/>
    <w:rsid w:val="00E009B9"/>
    <w:rsid w:val="00E016D6"/>
    <w:rsid w:val="00E026A8"/>
    <w:rsid w:val="00E028BE"/>
    <w:rsid w:val="00E04A45"/>
    <w:rsid w:val="00E0766C"/>
    <w:rsid w:val="00E07AA7"/>
    <w:rsid w:val="00E10467"/>
    <w:rsid w:val="00E116EF"/>
    <w:rsid w:val="00E11FF6"/>
    <w:rsid w:val="00E12065"/>
    <w:rsid w:val="00E13854"/>
    <w:rsid w:val="00E14165"/>
    <w:rsid w:val="00E14A87"/>
    <w:rsid w:val="00E15A6C"/>
    <w:rsid w:val="00E2028A"/>
    <w:rsid w:val="00E22BFB"/>
    <w:rsid w:val="00E27C56"/>
    <w:rsid w:val="00E310B6"/>
    <w:rsid w:val="00E31307"/>
    <w:rsid w:val="00E315A1"/>
    <w:rsid w:val="00E32158"/>
    <w:rsid w:val="00E32315"/>
    <w:rsid w:val="00E325A8"/>
    <w:rsid w:val="00E32982"/>
    <w:rsid w:val="00E331A1"/>
    <w:rsid w:val="00E33FF4"/>
    <w:rsid w:val="00E35A40"/>
    <w:rsid w:val="00E35A6A"/>
    <w:rsid w:val="00E3635D"/>
    <w:rsid w:val="00E37B23"/>
    <w:rsid w:val="00E400EE"/>
    <w:rsid w:val="00E40EA4"/>
    <w:rsid w:val="00E41DC7"/>
    <w:rsid w:val="00E46068"/>
    <w:rsid w:val="00E46481"/>
    <w:rsid w:val="00E46872"/>
    <w:rsid w:val="00E47955"/>
    <w:rsid w:val="00E47EEC"/>
    <w:rsid w:val="00E540BE"/>
    <w:rsid w:val="00E5456E"/>
    <w:rsid w:val="00E5515F"/>
    <w:rsid w:val="00E57010"/>
    <w:rsid w:val="00E603A4"/>
    <w:rsid w:val="00E6187B"/>
    <w:rsid w:val="00E61F82"/>
    <w:rsid w:val="00E62594"/>
    <w:rsid w:val="00E62CF2"/>
    <w:rsid w:val="00E634B6"/>
    <w:rsid w:val="00E63AAC"/>
    <w:rsid w:val="00E65205"/>
    <w:rsid w:val="00E701F7"/>
    <w:rsid w:val="00E71F77"/>
    <w:rsid w:val="00E72F29"/>
    <w:rsid w:val="00E741CE"/>
    <w:rsid w:val="00E77DD5"/>
    <w:rsid w:val="00E81022"/>
    <w:rsid w:val="00E83B5F"/>
    <w:rsid w:val="00E84D6C"/>
    <w:rsid w:val="00E85085"/>
    <w:rsid w:val="00E852AC"/>
    <w:rsid w:val="00E8531D"/>
    <w:rsid w:val="00E85A63"/>
    <w:rsid w:val="00E900C9"/>
    <w:rsid w:val="00E906D5"/>
    <w:rsid w:val="00E90933"/>
    <w:rsid w:val="00E92DF0"/>
    <w:rsid w:val="00E93FFF"/>
    <w:rsid w:val="00E9568E"/>
    <w:rsid w:val="00E95739"/>
    <w:rsid w:val="00E9773C"/>
    <w:rsid w:val="00E97DCE"/>
    <w:rsid w:val="00EA0838"/>
    <w:rsid w:val="00EA4416"/>
    <w:rsid w:val="00EA48EE"/>
    <w:rsid w:val="00EA54F1"/>
    <w:rsid w:val="00EA71B1"/>
    <w:rsid w:val="00EA78CF"/>
    <w:rsid w:val="00EB176F"/>
    <w:rsid w:val="00EB42B1"/>
    <w:rsid w:val="00EB4B06"/>
    <w:rsid w:val="00EB53A9"/>
    <w:rsid w:val="00EB5A90"/>
    <w:rsid w:val="00EC02D7"/>
    <w:rsid w:val="00EC0E76"/>
    <w:rsid w:val="00EC188A"/>
    <w:rsid w:val="00EC23AD"/>
    <w:rsid w:val="00EC2533"/>
    <w:rsid w:val="00EC470B"/>
    <w:rsid w:val="00EC6CDE"/>
    <w:rsid w:val="00EC7748"/>
    <w:rsid w:val="00ED1359"/>
    <w:rsid w:val="00ED2399"/>
    <w:rsid w:val="00ED3032"/>
    <w:rsid w:val="00ED4024"/>
    <w:rsid w:val="00ED467B"/>
    <w:rsid w:val="00ED5049"/>
    <w:rsid w:val="00ED51E1"/>
    <w:rsid w:val="00ED5DE8"/>
    <w:rsid w:val="00EE1579"/>
    <w:rsid w:val="00EE2892"/>
    <w:rsid w:val="00EE3B3C"/>
    <w:rsid w:val="00EE4285"/>
    <w:rsid w:val="00EE46D7"/>
    <w:rsid w:val="00EE50C9"/>
    <w:rsid w:val="00EE56C9"/>
    <w:rsid w:val="00EE5F59"/>
    <w:rsid w:val="00EE61CF"/>
    <w:rsid w:val="00EE6347"/>
    <w:rsid w:val="00EE6E3D"/>
    <w:rsid w:val="00EE746E"/>
    <w:rsid w:val="00EE7B78"/>
    <w:rsid w:val="00EF4A10"/>
    <w:rsid w:val="00EF4F40"/>
    <w:rsid w:val="00EF53BD"/>
    <w:rsid w:val="00EF6704"/>
    <w:rsid w:val="00F003EC"/>
    <w:rsid w:val="00F00458"/>
    <w:rsid w:val="00F0048F"/>
    <w:rsid w:val="00F03670"/>
    <w:rsid w:val="00F0482D"/>
    <w:rsid w:val="00F0538E"/>
    <w:rsid w:val="00F05743"/>
    <w:rsid w:val="00F05FBB"/>
    <w:rsid w:val="00F063F4"/>
    <w:rsid w:val="00F06E05"/>
    <w:rsid w:val="00F07126"/>
    <w:rsid w:val="00F07C6D"/>
    <w:rsid w:val="00F101E9"/>
    <w:rsid w:val="00F1064D"/>
    <w:rsid w:val="00F10736"/>
    <w:rsid w:val="00F11068"/>
    <w:rsid w:val="00F11AA1"/>
    <w:rsid w:val="00F128C4"/>
    <w:rsid w:val="00F146DC"/>
    <w:rsid w:val="00F14E20"/>
    <w:rsid w:val="00F15037"/>
    <w:rsid w:val="00F1631B"/>
    <w:rsid w:val="00F16C73"/>
    <w:rsid w:val="00F20DBF"/>
    <w:rsid w:val="00F20F72"/>
    <w:rsid w:val="00F21A0D"/>
    <w:rsid w:val="00F24E2A"/>
    <w:rsid w:val="00F25009"/>
    <w:rsid w:val="00F26550"/>
    <w:rsid w:val="00F2668E"/>
    <w:rsid w:val="00F26B16"/>
    <w:rsid w:val="00F26B45"/>
    <w:rsid w:val="00F26BE3"/>
    <w:rsid w:val="00F26DF1"/>
    <w:rsid w:val="00F27089"/>
    <w:rsid w:val="00F27EBC"/>
    <w:rsid w:val="00F32A4A"/>
    <w:rsid w:val="00F342B5"/>
    <w:rsid w:val="00F35B55"/>
    <w:rsid w:val="00F36579"/>
    <w:rsid w:val="00F367FC"/>
    <w:rsid w:val="00F3711D"/>
    <w:rsid w:val="00F37E04"/>
    <w:rsid w:val="00F4012A"/>
    <w:rsid w:val="00F40BAD"/>
    <w:rsid w:val="00F4224F"/>
    <w:rsid w:val="00F42574"/>
    <w:rsid w:val="00F4268D"/>
    <w:rsid w:val="00F42AAD"/>
    <w:rsid w:val="00F435CA"/>
    <w:rsid w:val="00F43B05"/>
    <w:rsid w:val="00F45971"/>
    <w:rsid w:val="00F462AF"/>
    <w:rsid w:val="00F4715F"/>
    <w:rsid w:val="00F47C33"/>
    <w:rsid w:val="00F47D35"/>
    <w:rsid w:val="00F5018B"/>
    <w:rsid w:val="00F50B7C"/>
    <w:rsid w:val="00F534B1"/>
    <w:rsid w:val="00F537CD"/>
    <w:rsid w:val="00F547B0"/>
    <w:rsid w:val="00F56B6B"/>
    <w:rsid w:val="00F57E72"/>
    <w:rsid w:val="00F57F22"/>
    <w:rsid w:val="00F60820"/>
    <w:rsid w:val="00F65CC8"/>
    <w:rsid w:val="00F7019F"/>
    <w:rsid w:val="00F71011"/>
    <w:rsid w:val="00F71544"/>
    <w:rsid w:val="00F72530"/>
    <w:rsid w:val="00F72D72"/>
    <w:rsid w:val="00F76008"/>
    <w:rsid w:val="00F773A9"/>
    <w:rsid w:val="00F77EC5"/>
    <w:rsid w:val="00F802E7"/>
    <w:rsid w:val="00F807E9"/>
    <w:rsid w:val="00F810FE"/>
    <w:rsid w:val="00F82D58"/>
    <w:rsid w:val="00F83356"/>
    <w:rsid w:val="00F83972"/>
    <w:rsid w:val="00F867FA"/>
    <w:rsid w:val="00F87527"/>
    <w:rsid w:val="00F87F91"/>
    <w:rsid w:val="00F900D7"/>
    <w:rsid w:val="00F92338"/>
    <w:rsid w:val="00F9289A"/>
    <w:rsid w:val="00F95958"/>
    <w:rsid w:val="00F95959"/>
    <w:rsid w:val="00F97849"/>
    <w:rsid w:val="00F97C6C"/>
    <w:rsid w:val="00FA04A4"/>
    <w:rsid w:val="00FA141F"/>
    <w:rsid w:val="00FA3CF4"/>
    <w:rsid w:val="00FA6F04"/>
    <w:rsid w:val="00FA7071"/>
    <w:rsid w:val="00FA72E3"/>
    <w:rsid w:val="00FB00CD"/>
    <w:rsid w:val="00FB08E1"/>
    <w:rsid w:val="00FB2337"/>
    <w:rsid w:val="00FB2CA7"/>
    <w:rsid w:val="00FB38C0"/>
    <w:rsid w:val="00FB3CAB"/>
    <w:rsid w:val="00FB3CCE"/>
    <w:rsid w:val="00FB3F11"/>
    <w:rsid w:val="00FB5FB3"/>
    <w:rsid w:val="00FC01CE"/>
    <w:rsid w:val="00FC0425"/>
    <w:rsid w:val="00FC0885"/>
    <w:rsid w:val="00FC2B0E"/>
    <w:rsid w:val="00FC2D87"/>
    <w:rsid w:val="00FC39D4"/>
    <w:rsid w:val="00FC740C"/>
    <w:rsid w:val="00FD0634"/>
    <w:rsid w:val="00FD1777"/>
    <w:rsid w:val="00FD30D5"/>
    <w:rsid w:val="00FD5C28"/>
    <w:rsid w:val="00FD6E96"/>
    <w:rsid w:val="00FE3BF7"/>
    <w:rsid w:val="00FE643A"/>
    <w:rsid w:val="00FE73FB"/>
    <w:rsid w:val="00FE77B6"/>
    <w:rsid w:val="00FF0670"/>
    <w:rsid w:val="00FF06AA"/>
    <w:rsid w:val="00FF21D3"/>
    <w:rsid w:val="00FF2867"/>
    <w:rsid w:val="00FF2CE7"/>
    <w:rsid w:val="00FF3CD5"/>
    <w:rsid w:val="00FF6A69"/>
    <w:rsid w:val="00FF7030"/>
    <w:rsid w:val="00FF7967"/>
    <w:rsid w:val="00FF7AA4"/>
    <w:rsid w:val="02033D1D"/>
    <w:rsid w:val="0C10E28C"/>
    <w:rsid w:val="1457E92A"/>
    <w:rsid w:val="3B29EFF9"/>
    <w:rsid w:val="43F4ADA3"/>
    <w:rsid w:val="44455271"/>
    <w:rsid w:val="44E40FCA"/>
    <w:rsid w:val="48C74234"/>
    <w:rsid w:val="4921394E"/>
    <w:rsid w:val="5084827F"/>
    <w:rsid w:val="5A699AF4"/>
    <w:rsid w:val="5EF260C4"/>
    <w:rsid w:val="61BC3108"/>
    <w:rsid w:val="650D3204"/>
    <w:rsid w:val="6D054494"/>
    <w:rsid w:val="76BABE1D"/>
    <w:rsid w:val="778E2567"/>
    <w:rsid w:val="7BD814B2"/>
    <w:rsid w:val="7C8970A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D77DB"/>
  <w15:chartTrackingRefBased/>
  <w15:docId w15:val="{64BCC10F-ED25-4AF7-B703-8D6839A71A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0940"/>
    <w:pPr>
      <w:jc w:val="both"/>
    </w:pPr>
    <w:rPr>
      <w:rFonts w:ascii="Arial" w:hAnsi="Arial"/>
    </w:rPr>
  </w:style>
  <w:style w:type="paragraph" w:styleId="Ttulo1">
    <w:name w:val="heading 1"/>
    <w:basedOn w:val="Normal"/>
    <w:next w:val="Normal"/>
    <w:link w:val="Ttulo1Car"/>
    <w:uiPriority w:val="9"/>
    <w:qFormat/>
    <w:rsid w:val="009B1A70"/>
    <w:pPr>
      <w:keepNext/>
      <w:keepLines/>
      <w:spacing w:before="360" w:after="80"/>
      <w:outlineLvl w:val="0"/>
    </w:pPr>
    <w:rPr>
      <w:rFonts w:eastAsiaTheme="majorEastAsia" w:cstheme="majorBidi"/>
      <w:b/>
      <w:color w:val="156082" w:themeColor="accent1"/>
      <w:sz w:val="32"/>
      <w:szCs w:val="40"/>
      <w:u w:val="thick" w:color="156082" w:themeColor="accent1"/>
    </w:rPr>
  </w:style>
  <w:style w:type="paragraph" w:styleId="Ttulo2">
    <w:name w:val="heading 2"/>
    <w:basedOn w:val="Normal"/>
    <w:next w:val="Normal"/>
    <w:link w:val="Ttulo2Car"/>
    <w:uiPriority w:val="9"/>
    <w:unhideWhenUsed/>
    <w:qFormat/>
    <w:rsid w:val="00F20DBF"/>
    <w:pPr>
      <w:keepNext/>
      <w:keepLines/>
      <w:spacing w:before="160" w:after="80"/>
      <w:outlineLvl w:val="1"/>
    </w:pPr>
    <w:rPr>
      <w:rFonts w:eastAsiaTheme="majorEastAsia" w:cstheme="majorBidi"/>
      <w:b/>
      <w:sz w:val="28"/>
      <w:szCs w:val="32"/>
    </w:rPr>
  </w:style>
  <w:style w:type="paragraph" w:styleId="Ttulo3">
    <w:name w:val="heading 3"/>
    <w:basedOn w:val="Normal"/>
    <w:next w:val="Normal"/>
    <w:link w:val="Ttulo3Car"/>
    <w:uiPriority w:val="9"/>
    <w:unhideWhenUsed/>
    <w:qFormat/>
    <w:rsid w:val="00F20DBF"/>
    <w:pPr>
      <w:keepNext/>
      <w:keepLines/>
      <w:spacing w:before="160" w:after="80"/>
      <w:outlineLvl w:val="2"/>
    </w:pPr>
    <w:rPr>
      <w:rFonts w:eastAsiaTheme="majorEastAsia" w:cstheme="majorBidi"/>
      <w:b/>
      <w:szCs w:val="28"/>
    </w:rPr>
  </w:style>
  <w:style w:type="paragraph" w:styleId="Ttulo4">
    <w:name w:val="heading 4"/>
    <w:basedOn w:val="Normal"/>
    <w:next w:val="Normal"/>
    <w:link w:val="Ttulo4Car"/>
    <w:uiPriority w:val="9"/>
    <w:unhideWhenUsed/>
    <w:qFormat/>
    <w:rsid w:val="00F32A4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32A4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32A4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32A4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32A4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32A4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20DBF"/>
    <w:rPr>
      <w:rFonts w:ascii="Arial" w:eastAsiaTheme="majorEastAsia" w:hAnsi="Arial" w:cstheme="majorBidi"/>
      <w:b/>
      <w:color w:val="156082" w:themeColor="accent1"/>
      <w:sz w:val="32"/>
      <w:szCs w:val="40"/>
      <w:u w:val="thick" w:color="156082" w:themeColor="accent1"/>
    </w:rPr>
  </w:style>
  <w:style w:type="character" w:customStyle="1" w:styleId="Ttulo2Car">
    <w:name w:val="Título 2 Car"/>
    <w:basedOn w:val="Fuentedeprrafopredeter"/>
    <w:link w:val="Ttulo2"/>
    <w:uiPriority w:val="9"/>
    <w:rsid w:val="00F20DBF"/>
    <w:rPr>
      <w:rFonts w:ascii="Arial" w:eastAsiaTheme="majorEastAsia" w:hAnsi="Arial" w:cstheme="majorBidi"/>
      <w:b/>
      <w:sz w:val="28"/>
      <w:szCs w:val="32"/>
    </w:rPr>
  </w:style>
  <w:style w:type="character" w:customStyle="1" w:styleId="Ttulo3Car">
    <w:name w:val="Título 3 Car"/>
    <w:basedOn w:val="Fuentedeprrafopredeter"/>
    <w:link w:val="Ttulo3"/>
    <w:uiPriority w:val="9"/>
    <w:rsid w:val="00F20DBF"/>
    <w:rPr>
      <w:rFonts w:ascii="Arial" w:eastAsiaTheme="majorEastAsia" w:hAnsi="Arial" w:cstheme="majorBidi"/>
      <w:b/>
      <w:szCs w:val="28"/>
    </w:rPr>
  </w:style>
  <w:style w:type="character" w:customStyle="1" w:styleId="Ttulo4Car">
    <w:name w:val="Título 4 Car"/>
    <w:basedOn w:val="Fuentedeprrafopredeter"/>
    <w:link w:val="Ttulo4"/>
    <w:uiPriority w:val="9"/>
    <w:rsid w:val="00F32A4A"/>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32A4A"/>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32A4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32A4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32A4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32A4A"/>
    <w:rPr>
      <w:rFonts w:eastAsiaTheme="majorEastAsia" w:cstheme="majorBidi"/>
      <w:color w:val="272727" w:themeColor="text1" w:themeTint="D8"/>
    </w:rPr>
  </w:style>
  <w:style w:type="paragraph" w:styleId="Ttulo">
    <w:name w:val="Title"/>
    <w:basedOn w:val="Normal"/>
    <w:next w:val="Normal"/>
    <w:link w:val="TtuloCar"/>
    <w:uiPriority w:val="10"/>
    <w:qFormat/>
    <w:rsid w:val="00F32A4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32A4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32A4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32A4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32A4A"/>
    <w:pPr>
      <w:spacing w:before="160"/>
      <w:jc w:val="center"/>
    </w:pPr>
    <w:rPr>
      <w:i/>
      <w:iCs/>
      <w:color w:val="404040" w:themeColor="text1" w:themeTint="BF"/>
    </w:rPr>
  </w:style>
  <w:style w:type="character" w:customStyle="1" w:styleId="CitaCar">
    <w:name w:val="Cita Car"/>
    <w:basedOn w:val="Fuentedeprrafopredeter"/>
    <w:link w:val="Cita"/>
    <w:uiPriority w:val="29"/>
    <w:rsid w:val="00F32A4A"/>
    <w:rPr>
      <w:i/>
      <w:iCs/>
      <w:color w:val="404040" w:themeColor="text1" w:themeTint="BF"/>
    </w:rPr>
  </w:style>
  <w:style w:type="paragraph" w:styleId="Prrafodelista">
    <w:name w:val="List Paragraph"/>
    <w:basedOn w:val="Normal"/>
    <w:uiPriority w:val="34"/>
    <w:qFormat/>
    <w:rsid w:val="00F32A4A"/>
    <w:pPr>
      <w:ind w:left="720"/>
      <w:contextualSpacing/>
    </w:pPr>
  </w:style>
  <w:style w:type="character" w:styleId="nfasisintenso">
    <w:name w:val="Intense Emphasis"/>
    <w:basedOn w:val="Fuentedeprrafopredeter"/>
    <w:uiPriority w:val="21"/>
    <w:qFormat/>
    <w:rsid w:val="00F32A4A"/>
    <w:rPr>
      <w:i/>
      <w:iCs/>
      <w:color w:val="0F4761" w:themeColor="accent1" w:themeShade="BF"/>
    </w:rPr>
  </w:style>
  <w:style w:type="paragraph" w:styleId="Citadestacada">
    <w:name w:val="Intense Quote"/>
    <w:basedOn w:val="Normal"/>
    <w:next w:val="Normal"/>
    <w:link w:val="CitadestacadaCar"/>
    <w:uiPriority w:val="30"/>
    <w:qFormat/>
    <w:rsid w:val="00F32A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32A4A"/>
    <w:rPr>
      <w:i/>
      <w:iCs/>
      <w:color w:val="0F4761" w:themeColor="accent1" w:themeShade="BF"/>
    </w:rPr>
  </w:style>
  <w:style w:type="character" w:styleId="Referenciaintensa">
    <w:name w:val="Intense Reference"/>
    <w:basedOn w:val="Fuentedeprrafopredeter"/>
    <w:uiPriority w:val="32"/>
    <w:qFormat/>
    <w:rsid w:val="00F32A4A"/>
    <w:rPr>
      <w:b/>
      <w:bCs/>
      <w:smallCaps/>
      <w:color w:val="0F4761" w:themeColor="accent1" w:themeShade="BF"/>
      <w:spacing w:val="5"/>
    </w:rPr>
  </w:style>
  <w:style w:type="paragraph" w:styleId="Encabezado">
    <w:name w:val="header"/>
    <w:basedOn w:val="Normal"/>
    <w:link w:val="EncabezadoCar"/>
    <w:uiPriority w:val="99"/>
    <w:unhideWhenUsed/>
    <w:rsid w:val="00F32A4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32A4A"/>
  </w:style>
  <w:style w:type="paragraph" w:styleId="Piedepgina">
    <w:name w:val="footer"/>
    <w:basedOn w:val="Normal"/>
    <w:link w:val="PiedepginaCar"/>
    <w:uiPriority w:val="99"/>
    <w:unhideWhenUsed/>
    <w:rsid w:val="00F32A4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32A4A"/>
  </w:style>
  <w:style w:type="paragraph" w:styleId="Sinespaciado">
    <w:name w:val="No Spacing"/>
    <w:aliases w:val="Pie de foto"/>
    <w:uiPriority w:val="1"/>
    <w:qFormat/>
    <w:rsid w:val="004B2733"/>
    <w:pPr>
      <w:spacing w:after="0" w:line="240" w:lineRule="auto"/>
      <w:jc w:val="center"/>
    </w:pPr>
    <w:rPr>
      <w:rFonts w:ascii="Arial" w:hAnsi="Arial"/>
      <w:sz w:val="18"/>
    </w:rPr>
  </w:style>
  <w:style w:type="paragraph" w:styleId="TtuloTDC">
    <w:name w:val="TOC Heading"/>
    <w:basedOn w:val="Ttulo1"/>
    <w:next w:val="Normal"/>
    <w:uiPriority w:val="39"/>
    <w:unhideWhenUsed/>
    <w:qFormat/>
    <w:rsid w:val="00B93DB9"/>
    <w:pPr>
      <w:spacing w:before="240" w:after="0" w:line="259" w:lineRule="auto"/>
      <w:jc w:val="left"/>
      <w:outlineLvl w:val="9"/>
    </w:pPr>
    <w:rPr>
      <w:rFonts w:asciiTheme="majorHAnsi" w:hAnsiTheme="majorHAnsi"/>
      <w:b w:val="0"/>
      <w:color w:val="0F4761" w:themeColor="accent1" w:themeShade="BF"/>
      <w:kern w:val="0"/>
      <w:szCs w:val="32"/>
      <w:lang w:eastAsia="es-ES"/>
      <w14:ligatures w14:val="none"/>
    </w:rPr>
  </w:style>
  <w:style w:type="paragraph" w:styleId="TDC1">
    <w:name w:val="toc 1"/>
    <w:basedOn w:val="Normal"/>
    <w:next w:val="Normal"/>
    <w:autoRedefine/>
    <w:uiPriority w:val="39"/>
    <w:unhideWhenUsed/>
    <w:rsid w:val="00B93DB9"/>
    <w:pPr>
      <w:spacing w:after="100"/>
    </w:pPr>
  </w:style>
  <w:style w:type="paragraph" w:styleId="TDC3">
    <w:name w:val="toc 3"/>
    <w:basedOn w:val="Normal"/>
    <w:next w:val="Normal"/>
    <w:autoRedefine/>
    <w:uiPriority w:val="39"/>
    <w:unhideWhenUsed/>
    <w:rsid w:val="00B93DB9"/>
    <w:pPr>
      <w:spacing w:after="100"/>
      <w:ind w:left="480"/>
    </w:pPr>
  </w:style>
  <w:style w:type="character" w:styleId="Hipervnculo">
    <w:name w:val="Hyperlink"/>
    <w:basedOn w:val="Fuentedeprrafopredeter"/>
    <w:uiPriority w:val="99"/>
    <w:unhideWhenUsed/>
    <w:rsid w:val="00B93DB9"/>
    <w:rPr>
      <w:color w:val="467886" w:themeColor="hyperlink"/>
      <w:u w:val="single"/>
    </w:rPr>
  </w:style>
  <w:style w:type="paragraph" w:styleId="NormalWeb">
    <w:name w:val="Normal (Web)"/>
    <w:basedOn w:val="Normal"/>
    <w:uiPriority w:val="99"/>
    <w:unhideWhenUsed/>
    <w:rsid w:val="00444D4D"/>
    <w:pPr>
      <w:spacing w:before="100" w:beforeAutospacing="1" w:after="100" w:afterAutospacing="1" w:line="240" w:lineRule="auto"/>
      <w:jc w:val="left"/>
    </w:pPr>
    <w:rPr>
      <w:rFonts w:ascii="Times New Roman" w:eastAsia="Times New Roman" w:hAnsi="Times New Roman" w:cs="Times New Roman"/>
      <w:kern w:val="0"/>
      <w:lang w:eastAsia="es-ES"/>
      <w14:ligatures w14:val="none"/>
    </w:rPr>
  </w:style>
  <w:style w:type="paragraph" w:styleId="TDC2">
    <w:name w:val="toc 2"/>
    <w:basedOn w:val="Normal"/>
    <w:next w:val="Normal"/>
    <w:autoRedefine/>
    <w:uiPriority w:val="39"/>
    <w:unhideWhenUsed/>
    <w:rsid w:val="008B014D"/>
    <w:pPr>
      <w:spacing w:after="100"/>
      <w:ind w:left="240"/>
    </w:pPr>
  </w:style>
  <w:style w:type="table" w:styleId="Tablaconcuadrcula">
    <w:name w:val="Table Grid"/>
    <w:basedOn w:val="Tablanormal"/>
    <w:uiPriority w:val="39"/>
    <w:rsid w:val="008D6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86335C"/>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character" w:styleId="Mencinsinresolver">
    <w:name w:val="Unresolved Mention"/>
    <w:basedOn w:val="Fuentedeprrafopredeter"/>
    <w:uiPriority w:val="99"/>
    <w:semiHidden/>
    <w:unhideWhenUsed/>
    <w:rsid w:val="006B486C"/>
    <w:rPr>
      <w:color w:val="605E5C"/>
      <w:shd w:val="clear" w:color="auto" w:fill="E1DFDD"/>
    </w:rPr>
  </w:style>
  <w:style w:type="paragraph" w:styleId="z-Principiodelformulario">
    <w:name w:val="HTML Top of Form"/>
    <w:basedOn w:val="Normal"/>
    <w:next w:val="Normal"/>
    <w:link w:val="z-PrincipiodelformularioCar"/>
    <w:hidden/>
    <w:uiPriority w:val="99"/>
    <w:semiHidden/>
    <w:unhideWhenUsed/>
    <w:rsid w:val="006B486C"/>
    <w:pPr>
      <w:pBdr>
        <w:bottom w:val="single" w:sz="6" w:space="1" w:color="auto"/>
      </w:pBdr>
      <w:spacing w:after="0" w:line="240" w:lineRule="auto"/>
      <w:jc w:val="center"/>
    </w:pPr>
    <w:rPr>
      <w:rFonts w:eastAsia="Times New Roman" w:cs="Arial"/>
      <w:vanish/>
      <w:kern w:val="0"/>
      <w:sz w:val="16"/>
      <w:szCs w:val="16"/>
      <w:lang w:eastAsia="es-ES"/>
      <w14:ligatures w14:val="none"/>
    </w:rPr>
  </w:style>
  <w:style w:type="character" w:customStyle="1" w:styleId="z-PrincipiodelformularioCar">
    <w:name w:val="z-Principio del formulario Car"/>
    <w:basedOn w:val="Fuentedeprrafopredeter"/>
    <w:link w:val="z-Principiodelformulario"/>
    <w:uiPriority w:val="99"/>
    <w:semiHidden/>
    <w:rsid w:val="006B486C"/>
    <w:rPr>
      <w:rFonts w:ascii="Arial" w:eastAsia="Times New Roman" w:hAnsi="Arial" w:cs="Arial"/>
      <w:vanish/>
      <w:kern w:val="0"/>
      <w:sz w:val="16"/>
      <w:szCs w:val="16"/>
      <w:lang w:eastAsia="es-ES"/>
      <w14:ligatures w14:val="none"/>
    </w:rPr>
  </w:style>
  <w:style w:type="paragraph" w:styleId="z-Finaldelformulario">
    <w:name w:val="HTML Bottom of Form"/>
    <w:basedOn w:val="Normal"/>
    <w:next w:val="Normal"/>
    <w:link w:val="z-FinaldelformularioCar"/>
    <w:hidden/>
    <w:uiPriority w:val="99"/>
    <w:semiHidden/>
    <w:unhideWhenUsed/>
    <w:rsid w:val="006B486C"/>
    <w:pPr>
      <w:pBdr>
        <w:top w:val="single" w:sz="6" w:space="1" w:color="auto"/>
      </w:pBdr>
      <w:spacing w:after="0" w:line="240" w:lineRule="auto"/>
      <w:jc w:val="center"/>
    </w:pPr>
    <w:rPr>
      <w:rFonts w:eastAsia="Times New Roman" w:cs="Arial"/>
      <w:vanish/>
      <w:kern w:val="0"/>
      <w:sz w:val="16"/>
      <w:szCs w:val="16"/>
      <w:lang w:eastAsia="es-ES"/>
      <w14:ligatures w14:val="none"/>
    </w:rPr>
  </w:style>
  <w:style w:type="character" w:customStyle="1" w:styleId="z-FinaldelformularioCar">
    <w:name w:val="z-Final del formulario Car"/>
    <w:basedOn w:val="Fuentedeprrafopredeter"/>
    <w:link w:val="z-Finaldelformulario"/>
    <w:uiPriority w:val="99"/>
    <w:semiHidden/>
    <w:rsid w:val="006B486C"/>
    <w:rPr>
      <w:rFonts w:ascii="Arial" w:eastAsia="Times New Roman" w:hAnsi="Arial" w:cs="Arial"/>
      <w:vanish/>
      <w:kern w:val="0"/>
      <w:sz w:val="16"/>
      <w:szCs w:val="16"/>
      <w:lang w:eastAsia="es-ES"/>
      <w14:ligatures w14:val="none"/>
    </w:rPr>
  </w:style>
  <w:style w:type="paragraph" w:styleId="Textonotapie">
    <w:name w:val="footnote text"/>
    <w:basedOn w:val="Normal"/>
    <w:link w:val="TextonotapieCar"/>
    <w:uiPriority w:val="99"/>
    <w:semiHidden/>
    <w:unhideWhenUsed/>
    <w:rsid w:val="006B486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B486C"/>
    <w:rPr>
      <w:rFonts w:ascii="Arial" w:hAnsi="Arial"/>
      <w:sz w:val="20"/>
      <w:szCs w:val="20"/>
    </w:rPr>
  </w:style>
  <w:style w:type="character" w:styleId="Refdenotaalpie">
    <w:name w:val="footnote reference"/>
    <w:basedOn w:val="Fuentedeprrafopredeter"/>
    <w:uiPriority w:val="99"/>
    <w:semiHidden/>
    <w:unhideWhenUsed/>
    <w:rsid w:val="006B486C"/>
    <w:rPr>
      <w:vertAlign w:val="superscript"/>
    </w:rPr>
  </w:style>
  <w:style w:type="character" w:styleId="Hipervnculovisitado">
    <w:name w:val="FollowedHyperlink"/>
    <w:basedOn w:val="Fuentedeprrafopredeter"/>
    <w:uiPriority w:val="99"/>
    <w:semiHidden/>
    <w:unhideWhenUsed/>
    <w:rsid w:val="006B486C"/>
    <w:rPr>
      <w:color w:val="96607D" w:themeColor="followedHyperlink"/>
      <w:u w:val="single"/>
    </w:rPr>
  </w:style>
  <w:style w:type="paragraph" w:styleId="Revisin">
    <w:name w:val="Revision"/>
    <w:hidden/>
    <w:uiPriority w:val="99"/>
    <w:semiHidden/>
    <w:rsid w:val="002F544C"/>
    <w:pPr>
      <w:spacing w:after="0" w:line="240" w:lineRule="auto"/>
    </w:pPr>
    <w:rPr>
      <w:rFonts w:ascii="Arial" w:hAnsi="Arial"/>
    </w:rPr>
  </w:style>
  <w:style w:type="table" w:styleId="Tabladecuadrcula2">
    <w:name w:val="Grid Table 2"/>
    <w:basedOn w:val="Tablanormal"/>
    <w:uiPriority w:val="47"/>
    <w:rsid w:val="00C57BF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abladeilustraciones">
    <w:name w:val="table of figures"/>
    <w:aliases w:val="Índice de imágenes"/>
    <w:basedOn w:val="Normal"/>
    <w:next w:val="Normal"/>
    <w:uiPriority w:val="99"/>
    <w:unhideWhenUsed/>
    <w:rsid w:val="0023421C"/>
    <w:pPr>
      <w:spacing w:after="0"/>
    </w:pPr>
  </w:style>
  <w:style w:type="paragraph" w:styleId="Descripcin">
    <w:name w:val="caption"/>
    <w:basedOn w:val="Normal"/>
    <w:next w:val="Normal"/>
    <w:uiPriority w:val="35"/>
    <w:unhideWhenUsed/>
    <w:qFormat/>
    <w:rsid w:val="0023421C"/>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074345">
      <w:bodyDiv w:val="1"/>
      <w:marLeft w:val="0"/>
      <w:marRight w:val="0"/>
      <w:marTop w:val="0"/>
      <w:marBottom w:val="0"/>
      <w:divBdr>
        <w:top w:val="none" w:sz="0" w:space="0" w:color="auto"/>
        <w:left w:val="none" w:sz="0" w:space="0" w:color="auto"/>
        <w:bottom w:val="none" w:sz="0" w:space="0" w:color="auto"/>
        <w:right w:val="none" w:sz="0" w:space="0" w:color="auto"/>
      </w:divBdr>
    </w:div>
    <w:div w:id="89589312">
      <w:bodyDiv w:val="1"/>
      <w:marLeft w:val="0"/>
      <w:marRight w:val="0"/>
      <w:marTop w:val="0"/>
      <w:marBottom w:val="0"/>
      <w:divBdr>
        <w:top w:val="none" w:sz="0" w:space="0" w:color="auto"/>
        <w:left w:val="none" w:sz="0" w:space="0" w:color="auto"/>
        <w:bottom w:val="none" w:sz="0" w:space="0" w:color="auto"/>
        <w:right w:val="none" w:sz="0" w:space="0" w:color="auto"/>
      </w:divBdr>
    </w:div>
    <w:div w:id="101918015">
      <w:bodyDiv w:val="1"/>
      <w:marLeft w:val="0"/>
      <w:marRight w:val="0"/>
      <w:marTop w:val="0"/>
      <w:marBottom w:val="0"/>
      <w:divBdr>
        <w:top w:val="none" w:sz="0" w:space="0" w:color="auto"/>
        <w:left w:val="none" w:sz="0" w:space="0" w:color="auto"/>
        <w:bottom w:val="none" w:sz="0" w:space="0" w:color="auto"/>
        <w:right w:val="none" w:sz="0" w:space="0" w:color="auto"/>
      </w:divBdr>
    </w:div>
    <w:div w:id="102266893">
      <w:bodyDiv w:val="1"/>
      <w:marLeft w:val="0"/>
      <w:marRight w:val="0"/>
      <w:marTop w:val="0"/>
      <w:marBottom w:val="0"/>
      <w:divBdr>
        <w:top w:val="none" w:sz="0" w:space="0" w:color="auto"/>
        <w:left w:val="none" w:sz="0" w:space="0" w:color="auto"/>
        <w:bottom w:val="none" w:sz="0" w:space="0" w:color="auto"/>
        <w:right w:val="none" w:sz="0" w:space="0" w:color="auto"/>
      </w:divBdr>
    </w:div>
    <w:div w:id="116527365">
      <w:bodyDiv w:val="1"/>
      <w:marLeft w:val="0"/>
      <w:marRight w:val="0"/>
      <w:marTop w:val="0"/>
      <w:marBottom w:val="0"/>
      <w:divBdr>
        <w:top w:val="none" w:sz="0" w:space="0" w:color="auto"/>
        <w:left w:val="none" w:sz="0" w:space="0" w:color="auto"/>
        <w:bottom w:val="none" w:sz="0" w:space="0" w:color="auto"/>
        <w:right w:val="none" w:sz="0" w:space="0" w:color="auto"/>
      </w:divBdr>
    </w:div>
    <w:div w:id="231740966">
      <w:bodyDiv w:val="1"/>
      <w:marLeft w:val="0"/>
      <w:marRight w:val="0"/>
      <w:marTop w:val="0"/>
      <w:marBottom w:val="0"/>
      <w:divBdr>
        <w:top w:val="none" w:sz="0" w:space="0" w:color="auto"/>
        <w:left w:val="none" w:sz="0" w:space="0" w:color="auto"/>
        <w:bottom w:val="none" w:sz="0" w:space="0" w:color="auto"/>
        <w:right w:val="none" w:sz="0" w:space="0" w:color="auto"/>
      </w:divBdr>
    </w:div>
    <w:div w:id="277493652">
      <w:bodyDiv w:val="1"/>
      <w:marLeft w:val="0"/>
      <w:marRight w:val="0"/>
      <w:marTop w:val="0"/>
      <w:marBottom w:val="0"/>
      <w:divBdr>
        <w:top w:val="none" w:sz="0" w:space="0" w:color="auto"/>
        <w:left w:val="none" w:sz="0" w:space="0" w:color="auto"/>
        <w:bottom w:val="none" w:sz="0" w:space="0" w:color="auto"/>
        <w:right w:val="none" w:sz="0" w:space="0" w:color="auto"/>
      </w:divBdr>
    </w:div>
    <w:div w:id="335545066">
      <w:bodyDiv w:val="1"/>
      <w:marLeft w:val="0"/>
      <w:marRight w:val="0"/>
      <w:marTop w:val="0"/>
      <w:marBottom w:val="0"/>
      <w:divBdr>
        <w:top w:val="none" w:sz="0" w:space="0" w:color="auto"/>
        <w:left w:val="none" w:sz="0" w:space="0" w:color="auto"/>
        <w:bottom w:val="none" w:sz="0" w:space="0" w:color="auto"/>
        <w:right w:val="none" w:sz="0" w:space="0" w:color="auto"/>
      </w:divBdr>
      <w:divsChild>
        <w:div w:id="937327445">
          <w:marLeft w:val="0"/>
          <w:marRight w:val="0"/>
          <w:marTop w:val="0"/>
          <w:marBottom w:val="0"/>
          <w:divBdr>
            <w:top w:val="none" w:sz="0" w:space="0" w:color="auto"/>
            <w:left w:val="none" w:sz="0" w:space="0" w:color="auto"/>
            <w:bottom w:val="none" w:sz="0" w:space="0" w:color="auto"/>
            <w:right w:val="none" w:sz="0" w:space="0" w:color="auto"/>
          </w:divBdr>
        </w:div>
      </w:divsChild>
    </w:div>
    <w:div w:id="487406932">
      <w:bodyDiv w:val="1"/>
      <w:marLeft w:val="0"/>
      <w:marRight w:val="0"/>
      <w:marTop w:val="0"/>
      <w:marBottom w:val="0"/>
      <w:divBdr>
        <w:top w:val="none" w:sz="0" w:space="0" w:color="auto"/>
        <w:left w:val="none" w:sz="0" w:space="0" w:color="auto"/>
        <w:bottom w:val="none" w:sz="0" w:space="0" w:color="auto"/>
        <w:right w:val="none" w:sz="0" w:space="0" w:color="auto"/>
      </w:divBdr>
    </w:div>
    <w:div w:id="703094352">
      <w:bodyDiv w:val="1"/>
      <w:marLeft w:val="0"/>
      <w:marRight w:val="0"/>
      <w:marTop w:val="0"/>
      <w:marBottom w:val="0"/>
      <w:divBdr>
        <w:top w:val="none" w:sz="0" w:space="0" w:color="auto"/>
        <w:left w:val="none" w:sz="0" w:space="0" w:color="auto"/>
        <w:bottom w:val="none" w:sz="0" w:space="0" w:color="auto"/>
        <w:right w:val="none" w:sz="0" w:space="0" w:color="auto"/>
      </w:divBdr>
    </w:div>
    <w:div w:id="714430958">
      <w:bodyDiv w:val="1"/>
      <w:marLeft w:val="0"/>
      <w:marRight w:val="0"/>
      <w:marTop w:val="0"/>
      <w:marBottom w:val="0"/>
      <w:divBdr>
        <w:top w:val="none" w:sz="0" w:space="0" w:color="auto"/>
        <w:left w:val="none" w:sz="0" w:space="0" w:color="auto"/>
        <w:bottom w:val="none" w:sz="0" w:space="0" w:color="auto"/>
        <w:right w:val="none" w:sz="0" w:space="0" w:color="auto"/>
      </w:divBdr>
    </w:div>
    <w:div w:id="800801715">
      <w:bodyDiv w:val="1"/>
      <w:marLeft w:val="0"/>
      <w:marRight w:val="0"/>
      <w:marTop w:val="0"/>
      <w:marBottom w:val="0"/>
      <w:divBdr>
        <w:top w:val="none" w:sz="0" w:space="0" w:color="auto"/>
        <w:left w:val="none" w:sz="0" w:space="0" w:color="auto"/>
        <w:bottom w:val="none" w:sz="0" w:space="0" w:color="auto"/>
        <w:right w:val="none" w:sz="0" w:space="0" w:color="auto"/>
      </w:divBdr>
    </w:div>
    <w:div w:id="863522503">
      <w:bodyDiv w:val="1"/>
      <w:marLeft w:val="0"/>
      <w:marRight w:val="0"/>
      <w:marTop w:val="0"/>
      <w:marBottom w:val="0"/>
      <w:divBdr>
        <w:top w:val="none" w:sz="0" w:space="0" w:color="auto"/>
        <w:left w:val="none" w:sz="0" w:space="0" w:color="auto"/>
        <w:bottom w:val="none" w:sz="0" w:space="0" w:color="auto"/>
        <w:right w:val="none" w:sz="0" w:space="0" w:color="auto"/>
      </w:divBdr>
      <w:divsChild>
        <w:div w:id="993072681">
          <w:marLeft w:val="0"/>
          <w:marRight w:val="0"/>
          <w:marTop w:val="0"/>
          <w:marBottom w:val="0"/>
          <w:divBdr>
            <w:top w:val="single" w:sz="6" w:space="0" w:color="666666"/>
            <w:left w:val="single" w:sz="6" w:space="0" w:color="666666"/>
            <w:bottom w:val="single" w:sz="6" w:space="0" w:color="666666"/>
            <w:right w:val="single" w:sz="6" w:space="0" w:color="666666"/>
          </w:divBdr>
        </w:div>
      </w:divsChild>
    </w:div>
    <w:div w:id="965165550">
      <w:bodyDiv w:val="1"/>
      <w:marLeft w:val="0"/>
      <w:marRight w:val="0"/>
      <w:marTop w:val="0"/>
      <w:marBottom w:val="0"/>
      <w:divBdr>
        <w:top w:val="none" w:sz="0" w:space="0" w:color="auto"/>
        <w:left w:val="none" w:sz="0" w:space="0" w:color="auto"/>
        <w:bottom w:val="none" w:sz="0" w:space="0" w:color="auto"/>
        <w:right w:val="none" w:sz="0" w:space="0" w:color="auto"/>
      </w:divBdr>
    </w:div>
    <w:div w:id="1034622338">
      <w:bodyDiv w:val="1"/>
      <w:marLeft w:val="0"/>
      <w:marRight w:val="0"/>
      <w:marTop w:val="0"/>
      <w:marBottom w:val="0"/>
      <w:divBdr>
        <w:top w:val="none" w:sz="0" w:space="0" w:color="auto"/>
        <w:left w:val="none" w:sz="0" w:space="0" w:color="auto"/>
        <w:bottom w:val="none" w:sz="0" w:space="0" w:color="auto"/>
        <w:right w:val="none" w:sz="0" w:space="0" w:color="auto"/>
      </w:divBdr>
    </w:div>
    <w:div w:id="1040320852">
      <w:bodyDiv w:val="1"/>
      <w:marLeft w:val="0"/>
      <w:marRight w:val="0"/>
      <w:marTop w:val="0"/>
      <w:marBottom w:val="0"/>
      <w:divBdr>
        <w:top w:val="none" w:sz="0" w:space="0" w:color="auto"/>
        <w:left w:val="none" w:sz="0" w:space="0" w:color="auto"/>
        <w:bottom w:val="none" w:sz="0" w:space="0" w:color="auto"/>
        <w:right w:val="none" w:sz="0" w:space="0" w:color="auto"/>
      </w:divBdr>
    </w:div>
    <w:div w:id="1048452564">
      <w:bodyDiv w:val="1"/>
      <w:marLeft w:val="0"/>
      <w:marRight w:val="0"/>
      <w:marTop w:val="0"/>
      <w:marBottom w:val="0"/>
      <w:divBdr>
        <w:top w:val="none" w:sz="0" w:space="0" w:color="auto"/>
        <w:left w:val="none" w:sz="0" w:space="0" w:color="auto"/>
        <w:bottom w:val="none" w:sz="0" w:space="0" w:color="auto"/>
        <w:right w:val="none" w:sz="0" w:space="0" w:color="auto"/>
      </w:divBdr>
      <w:divsChild>
        <w:div w:id="876742025">
          <w:marLeft w:val="0"/>
          <w:marRight w:val="0"/>
          <w:marTop w:val="0"/>
          <w:marBottom w:val="0"/>
          <w:divBdr>
            <w:top w:val="none" w:sz="0" w:space="0" w:color="auto"/>
            <w:left w:val="none" w:sz="0" w:space="0" w:color="auto"/>
            <w:bottom w:val="none" w:sz="0" w:space="0" w:color="auto"/>
            <w:right w:val="none" w:sz="0" w:space="0" w:color="auto"/>
          </w:divBdr>
          <w:divsChild>
            <w:div w:id="6249973">
              <w:marLeft w:val="0"/>
              <w:marRight w:val="0"/>
              <w:marTop w:val="0"/>
              <w:marBottom w:val="0"/>
              <w:divBdr>
                <w:top w:val="none" w:sz="0" w:space="0" w:color="auto"/>
                <w:left w:val="none" w:sz="0" w:space="0" w:color="auto"/>
                <w:bottom w:val="none" w:sz="0" w:space="0" w:color="auto"/>
                <w:right w:val="none" w:sz="0" w:space="0" w:color="auto"/>
              </w:divBdr>
              <w:divsChild>
                <w:div w:id="1593859662">
                  <w:marLeft w:val="0"/>
                  <w:marRight w:val="0"/>
                  <w:marTop w:val="0"/>
                  <w:marBottom w:val="0"/>
                  <w:divBdr>
                    <w:top w:val="none" w:sz="0" w:space="0" w:color="auto"/>
                    <w:left w:val="none" w:sz="0" w:space="0" w:color="auto"/>
                    <w:bottom w:val="none" w:sz="0" w:space="0" w:color="auto"/>
                    <w:right w:val="none" w:sz="0" w:space="0" w:color="auto"/>
                  </w:divBdr>
                  <w:divsChild>
                    <w:div w:id="2114277657">
                      <w:marLeft w:val="0"/>
                      <w:marRight w:val="0"/>
                      <w:marTop w:val="0"/>
                      <w:marBottom w:val="0"/>
                      <w:divBdr>
                        <w:top w:val="none" w:sz="0" w:space="0" w:color="auto"/>
                        <w:left w:val="none" w:sz="0" w:space="0" w:color="auto"/>
                        <w:bottom w:val="none" w:sz="0" w:space="0" w:color="auto"/>
                        <w:right w:val="none" w:sz="0" w:space="0" w:color="auto"/>
                      </w:divBdr>
                      <w:divsChild>
                        <w:div w:id="405999080">
                          <w:marLeft w:val="0"/>
                          <w:marRight w:val="0"/>
                          <w:marTop w:val="0"/>
                          <w:marBottom w:val="0"/>
                          <w:divBdr>
                            <w:top w:val="none" w:sz="0" w:space="0" w:color="auto"/>
                            <w:left w:val="none" w:sz="0" w:space="0" w:color="auto"/>
                            <w:bottom w:val="none" w:sz="0" w:space="0" w:color="auto"/>
                            <w:right w:val="none" w:sz="0" w:space="0" w:color="auto"/>
                          </w:divBdr>
                          <w:divsChild>
                            <w:div w:id="1302273530">
                              <w:marLeft w:val="0"/>
                              <w:marRight w:val="0"/>
                              <w:marTop w:val="0"/>
                              <w:marBottom w:val="0"/>
                              <w:divBdr>
                                <w:top w:val="none" w:sz="0" w:space="0" w:color="auto"/>
                                <w:left w:val="none" w:sz="0" w:space="0" w:color="auto"/>
                                <w:bottom w:val="none" w:sz="0" w:space="0" w:color="auto"/>
                                <w:right w:val="none" w:sz="0" w:space="0" w:color="auto"/>
                              </w:divBdr>
                              <w:divsChild>
                                <w:div w:id="1379890189">
                                  <w:marLeft w:val="0"/>
                                  <w:marRight w:val="0"/>
                                  <w:marTop w:val="0"/>
                                  <w:marBottom w:val="0"/>
                                  <w:divBdr>
                                    <w:top w:val="none" w:sz="0" w:space="0" w:color="auto"/>
                                    <w:left w:val="none" w:sz="0" w:space="0" w:color="auto"/>
                                    <w:bottom w:val="none" w:sz="0" w:space="0" w:color="auto"/>
                                    <w:right w:val="none" w:sz="0" w:space="0" w:color="auto"/>
                                  </w:divBdr>
                                  <w:divsChild>
                                    <w:div w:id="1763717252">
                                      <w:marLeft w:val="0"/>
                                      <w:marRight w:val="0"/>
                                      <w:marTop w:val="0"/>
                                      <w:marBottom w:val="0"/>
                                      <w:divBdr>
                                        <w:top w:val="none" w:sz="0" w:space="0" w:color="auto"/>
                                        <w:left w:val="none" w:sz="0" w:space="0" w:color="auto"/>
                                        <w:bottom w:val="none" w:sz="0" w:space="0" w:color="auto"/>
                                        <w:right w:val="none" w:sz="0" w:space="0" w:color="auto"/>
                                      </w:divBdr>
                                      <w:divsChild>
                                        <w:div w:id="13593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9024686">
          <w:marLeft w:val="0"/>
          <w:marRight w:val="0"/>
          <w:marTop w:val="0"/>
          <w:marBottom w:val="0"/>
          <w:divBdr>
            <w:top w:val="none" w:sz="0" w:space="0" w:color="auto"/>
            <w:left w:val="none" w:sz="0" w:space="0" w:color="auto"/>
            <w:bottom w:val="none" w:sz="0" w:space="0" w:color="auto"/>
            <w:right w:val="none" w:sz="0" w:space="0" w:color="auto"/>
          </w:divBdr>
          <w:divsChild>
            <w:div w:id="2126070831">
              <w:marLeft w:val="0"/>
              <w:marRight w:val="0"/>
              <w:marTop w:val="0"/>
              <w:marBottom w:val="0"/>
              <w:divBdr>
                <w:top w:val="none" w:sz="0" w:space="0" w:color="auto"/>
                <w:left w:val="none" w:sz="0" w:space="0" w:color="auto"/>
                <w:bottom w:val="none" w:sz="0" w:space="0" w:color="auto"/>
                <w:right w:val="none" w:sz="0" w:space="0" w:color="auto"/>
              </w:divBdr>
              <w:divsChild>
                <w:div w:id="1053165011">
                  <w:marLeft w:val="0"/>
                  <w:marRight w:val="0"/>
                  <w:marTop w:val="0"/>
                  <w:marBottom w:val="0"/>
                  <w:divBdr>
                    <w:top w:val="none" w:sz="0" w:space="0" w:color="auto"/>
                    <w:left w:val="none" w:sz="0" w:space="0" w:color="auto"/>
                    <w:bottom w:val="none" w:sz="0" w:space="0" w:color="auto"/>
                    <w:right w:val="none" w:sz="0" w:space="0" w:color="auto"/>
                  </w:divBdr>
                  <w:divsChild>
                    <w:div w:id="1994605427">
                      <w:marLeft w:val="0"/>
                      <w:marRight w:val="0"/>
                      <w:marTop w:val="0"/>
                      <w:marBottom w:val="0"/>
                      <w:divBdr>
                        <w:top w:val="none" w:sz="0" w:space="0" w:color="auto"/>
                        <w:left w:val="none" w:sz="0" w:space="0" w:color="auto"/>
                        <w:bottom w:val="none" w:sz="0" w:space="0" w:color="auto"/>
                        <w:right w:val="none" w:sz="0" w:space="0" w:color="auto"/>
                      </w:divBdr>
                      <w:divsChild>
                        <w:div w:id="193968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1191297">
      <w:bodyDiv w:val="1"/>
      <w:marLeft w:val="0"/>
      <w:marRight w:val="0"/>
      <w:marTop w:val="0"/>
      <w:marBottom w:val="0"/>
      <w:divBdr>
        <w:top w:val="none" w:sz="0" w:space="0" w:color="auto"/>
        <w:left w:val="none" w:sz="0" w:space="0" w:color="auto"/>
        <w:bottom w:val="none" w:sz="0" w:space="0" w:color="auto"/>
        <w:right w:val="none" w:sz="0" w:space="0" w:color="auto"/>
      </w:divBdr>
    </w:div>
    <w:div w:id="1194925152">
      <w:bodyDiv w:val="1"/>
      <w:marLeft w:val="0"/>
      <w:marRight w:val="0"/>
      <w:marTop w:val="0"/>
      <w:marBottom w:val="0"/>
      <w:divBdr>
        <w:top w:val="none" w:sz="0" w:space="0" w:color="auto"/>
        <w:left w:val="none" w:sz="0" w:space="0" w:color="auto"/>
        <w:bottom w:val="none" w:sz="0" w:space="0" w:color="auto"/>
        <w:right w:val="none" w:sz="0" w:space="0" w:color="auto"/>
      </w:divBdr>
    </w:div>
    <w:div w:id="1260064436">
      <w:bodyDiv w:val="1"/>
      <w:marLeft w:val="0"/>
      <w:marRight w:val="0"/>
      <w:marTop w:val="0"/>
      <w:marBottom w:val="0"/>
      <w:divBdr>
        <w:top w:val="none" w:sz="0" w:space="0" w:color="auto"/>
        <w:left w:val="none" w:sz="0" w:space="0" w:color="auto"/>
        <w:bottom w:val="none" w:sz="0" w:space="0" w:color="auto"/>
        <w:right w:val="none" w:sz="0" w:space="0" w:color="auto"/>
      </w:divBdr>
    </w:div>
    <w:div w:id="1384672688">
      <w:bodyDiv w:val="1"/>
      <w:marLeft w:val="0"/>
      <w:marRight w:val="0"/>
      <w:marTop w:val="0"/>
      <w:marBottom w:val="0"/>
      <w:divBdr>
        <w:top w:val="none" w:sz="0" w:space="0" w:color="auto"/>
        <w:left w:val="none" w:sz="0" w:space="0" w:color="auto"/>
        <w:bottom w:val="none" w:sz="0" w:space="0" w:color="auto"/>
        <w:right w:val="none" w:sz="0" w:space="0" w:color="auto"/>
      </w:divBdr>
    </w:div>
    <w:div w:id="1433087954">
      <w:bodyDiv w:val="1"/>
      <w:marLeft w:val="0"/>
      <w:marRight w:val="0"/>
      <w:marTop w:val="0"/>
      <w:marBottom w:val="0"/>
      <w:divBdr>
        <w:top w:val="none" w:sz="0" w:space="0" w:color="auto"/>
        <w:left w:val="none" w:sz="0" w:space="0" w:color="auto"/>
        <w:bottom w:val="none" w:sz="0" w:space="0" w:color="auto"/>
        <w:right w:val="none" w:sz="0" w:space="0" w:color="auto"/>
      </w:divBdr>
    </w:div>
    <w:div w:id="1438988560">
      <w:bodyDiv w:val="1"/>
      <w:marLeft w:val="0"/>
      <w:marRight w:val="0"/>
      <w:marTop w:val="0"/>
      <w:marBottom w:val="0"/>
      <w:divBdr>
        <w:top w:val="none" w:sz="0" w:space="0" w:color="auto"/>
        <w:left w:val="none" w:sz="0" w:space="0" w:color="auto"/>
        <w:bottom w:val="none" w:sz="0" w:space="0" w:color="auto"/>
        <w:right w:val="none" w:sz="0" w:space="0" w:color="auto"/>
      </w:divBdr>
    </w:div>
    <w:div w:id="1475440243">
      <w:bodyDiv w:val="1"/>
      <w:marLeft w:val="0"/>
      <w:marRight w:val="0"/>
      <w:marTop w:val="0"/>
      <w:marBottom w:val="0"/>
      <w:divBdr>
        <w:top w:val="none" w:sz="0" w:space="0" w:color="auto"/>
        <w:left w:val="none" w:sz="0" w:space="0" w:color="auto"/>
        <w:bottom w:val="none" w:sz="0" w:space="0" w:color="auto"/>
        <w:right w:val="none" w:sz="0" w:space="0" w:color="auto"/>
      </w:divBdr>
    </w:div>
    <w:div w:id="1484812785">
      <w:bodyDiv w:val="1"/>
      <w:marLeft w:val="0"/>
      <w:marRight w:val="0"/>
      <w:marTop w:val="0"/>
      <w:marBottom w:val="0"/>
      <w:divBdr>
        <w:top w:val="none" w:sz="0" w:space="0" w:color="auto"/>
        <w:left w:val="none" w:sz="0" w:space="0" w:color="auto"/>
        <w:bottom w:val="none" w:sz="0" w:space="0" w:color="auto"/>
        <w:right w:val="none" w:sz="0" w:space="0" w:color="auto"/>
      </w:divBdr>
    </w:div>
    <w:div w:id="1580751950">
      <w:bodyDiv w:val="1"/>
      <w:marLeft w:val="0"/>
      <w:marRight w:val="0"/>
      <w:marTop w:val="0"/>
      <w:marBottom w:val="0"/>
      <w:divBdr>
        <w:top w:val="none" w:sz="0" w:space="0" w:color="auto"/>
        <w:left w:val="none" w:sz="0" w:space="0" w:color="auto"/>
        <w:bottom w:val="none" w:sz="0" w:space="0" w:color="auto"/>
        <w:right w:val="none" w:sz="0" w:space="0" w:color="auto"/>
      </w:divBdr>
      <w:divsChild>
        <w:div w:id="993410575">
          <w:marLeft w:val="0"/>
          <w:marRight w:val="0"/>
          <w:marTop w:val="0"/>
          <w:marBottom w:val="0"/>
          <w:divBdr>
            <w:top w:val="none" w:sz="0" w:space="0" w:color="auto"/>
            <w:left w:val="none" w:sz="0" w:space="0" w:color="auto"/>
            <w:bottom w:val="none" w:sz="0" w:space="0" w:color="auto"/>
            <w:right w:val="none" w:sz="0" w:space="0" w:color="auto"/>
          </w:divBdr>
          <w:divsChild>
            <w:div w:id="1022366289">
              <w:marLeft w:val="0"/>
              <w:marRight w:val="0"/>
              <w:marTop w:val="0"/>
              <w:marBottom w:val="0"/>
              <w:divBdr>
                <w:top w:val="none" w:sz="0" w:space="0" w:color="auto"/>
                <w:left w:val="none" w:sz="0" w:space="0" w:color="auto"/>
                <w:bottom w:val="none" w:sz="0" w:space="0" w:color="auto"/>
                <w:right w:val="none" w:sz="0" w:space="0" w:color="auto"/>
              </w:divBdr>
              <w:divsChild>
                <w:div w:id="936522810">
                  <w:marLeft w:val="0"/>
                  <w:marRight w:val="0"/>
                  <w:marTop w:val="0"/>
                  <w:marBottom w:val="0"/>
                  <w:divBdr>
                    <w:top w:val="none" w:sz="0" w:space="0" w:color="auto"/>
                    <w:left w:val="none" w:sz="0" w:space="0" w:color="auto"/>
                    <w:bottom w:val="none" w:sz="0" w:space="0" w:color="auto"/>
                    <w:right w:val="none" w:sz="0" w:space="0" w:color="auto"/>
                  </w:divBdr>
                  <w:divsChild>
                    <w:div w:id="1691057733">
                      <w:marLeft w:val="0"/>
                      <w:marRight w:val="0"/>
                      <w:marTop w:val="0"/>
                      <w:marBottom w:val="0"/>
                      <w:divBdr>
                        <w:top w:val="none" w:sz="0" w:space="0" w:color="auto"/>
                        <w:left w:val="none" w:sz="0" w:space="0" w:color="auto"/>
                        <w:bottom w:val="none" w:sz="0" w:space="0" w:color="auto"/>
                        <w:right w:val="none" w:sz="0" w:space="0" w:color="auto"/>
                      </w:divBdr>
                      <w:divsChild>
                        <w:div w:id="1379426957">
                          <w:marLeft w:val="0"/>
                          <w:marRight w:val="0"/>
                          <w:marTop w:val="0"/>
                          <w:marBottom w:val="0"/>
                          <w:divBdr>
                            <w:top w:val="none" w:sz="0" w:space="0" w:color="auto"/>
                            <w:left w:val="none" w:sz="0" w:space="0" w:color="auto"/>
                            <w:bottom w:val="none" w:sz="0" w:space="0" w:color="auto"/>
                            <w:right w:val="none" w:sz="0" w:space="0" w:color="auto"/>
                          </w:divBdr>
                          <w:divsChild>
                            <w:div w:id="305203686">
                              <w:marLeft w:val="0"/>
                              <w:marRight w:val="0"/>
                              <w:marTop w:val="0"/>
                              <w:marBottom w:val="0"/>
                              <w:divBdr>
                                <w:top w:val="none" w:sz="0" w:space="0" w:color="auto"/>
                                <w:left w:val="none" w:sz="0" w:space="0" w:color="auto"/>
                                <w:bottom w:val="none" w:sz="0" w:space="0" w:color="auto"/>
                                <w:right w:val="none" w:sz="0" w:space="0" w:color="auto"/>
                              </w:divBdr>
                              <w:divsChild>
                                <w:div w:id="2127045912">
                                  <w:marLeft w:val="0"/>
                                  <w:marRight w:val="0"/>
                                  <w:marTop w:val="0"/>
                                  <w:marBottom w:val="0"/>
                                  <w:divBdr>
                                    <w:top w:val="none" w:sz="0" w:space="0" w:color="auto"/>
                                    <w:left w:val="none" w:sz="0" w:space="0" w:color="auto"/>
                                    <w:bottom w:val="none" w:sz="0" w:space="0" w:color="auto"/>
                                    <w:right w:val="none" w:sz="0" w:space="0" w:color="auto"/>
                                  </w:divBdr>
                                  <w:divsChild>
                                    <w:div w:id="661809363">
                                      <w:marLeft w:val="0"/>
                                      <w:marRight w:val="0"/>
                                      <w:marTop w:val="0"/>
                                      <w:marBottom w:val="0"/>
                                      <w:divBdr>
                                        <w:top w:val="none" w:sz="0" w:space="0" w:color="auto"/>
                                        <w:left w:val="none" w:sz="0" w:space="0" w:color="auto"/>
                                        <w:bottom w:val="none" w:sz="0" w:space="0" w:color="auto"/>
                                        <w:right w:val="none" w:sz="0" w:space="0" w:color="auto"/>
                                      </w:divBdr>
                                      <w:divsChild>
                                        <w:div w:id="2079477089">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 w:id="1589390564">
      <w:bodyDiv w:val="1"/>
      <w:marLeft w:val="0"/>
      <w:marRight w:val="0"/>
      <w:marTop w:val="0"/>
      <w:marBottom w:val="0"/>
      <w:divBdr>
        <w:top w:val="none" w:sz="0" w:space="0" w:color="auto"/>
        <w:left w:val="none" w:sz="0" w:space="0" w:color="auto"/>
        <w:bottom w:val="none" w:sz="0" w:space="0" w:color="auto"/>
        <w:right w:val="none" w:sz="0" w:space="0" w:color="auto"/>
      </w:divBdr>
      <w:divsChild>
        <w:div w:id="1975405125">
          <w:marLeft w:val="0"/>
          <w:marRight w:val="0"/>
          <w:marTop w:val="0"/>
          <w:marBottom w:val="0"/>
          <w:divBdr>
            <w:top w:val="none" w:sz="0" w:space="0" w:color="auto"/>
            <w:left w:val="none" w:sz="0" w:space="0" w:color="auto"/>
            <w:bottom w:val="none" w:sz="0" w:space="0" w:color="auto"/>
            <w:right w:val="none" w:sz="0" w:space="0" w:color="auto"/>
          </w:divBdr>
        </w:div>
      </w:divsChild>
    </w:div>
    <w:div w:id="1615020220">
      <w:bodyDiv w:val="1"/>
      <w:marLeft w:val="0"/>
      <w:marRight w:val="0"/>
      <w:marTop w:val="0"/>
      <w:marBottom w:val="0"/>
      <w:divBdr>
        <w:top w:val="none" w:sz="0" w:space="0" w:color="auto"/>
        <w:left w:val="none" w:sz="0" w:space="0" w:color="auto"/>
        <w:bottom w:val="none" w:sz="0" w:space="0" w:color="auto"/>
        <w:right w:val="none" w:sz="0" w:space="0" w:color="auto"/>
      </w:divBdr>
    </w:div>
    <w:div w:id="1637181802">
      <w:bodyDiv w:val="1"/>
      <w:marLeft w:val="0"/>
      <w:marRight w:val="0"/>
      <w:marTop w:val="0"/>
      <w:marBottom w:val="0"/>
      <w:divBdr>
        <w:top w:val="none" w:sz="0" w:space="0" w:color="auto"/>
        <w:left w:val="none" w:sz="0" w:space="0" w:color="auto"/>
        <w:bottom w:val="none" w:sz="0" w:space="0" w:color="auto"/>
        <w:right w:val="none" w:sz="0" w:space="0" w:color="auto"/>
      </w:divBdr>
    </w:div>
    <w:div w:id="1735935182">
      <w:bodyDiv w:val="1"/>
      <w:marLeft w:val="0"/>
      <w:marRight w:val="0"/>
      <w:marTop w:val="0"/>
      <w:marBottom w:val="0"/>
      <w:divBdr>
        <w:top w:val="none" w:sz="0" w:space="0" w:color="auto"/>
        <w:left w:val="none" w:sz="0" w:space="0" w:color="auto"/>
        <w:bottom w:val="none" w:sz="0" w:space="0" w:color="auto"/>
        <w:right w:val="none" w:sz="0" w:space="0" w:color="auto"/>
      </w:divBdr>
    </w:div>
    <w:div w:id="1873612346">
      <w:bodyDiv w:val="1"/>
      <w:marLeft w:val="0"/>
      <w:marRight w:val="0"/>
      <w:marTop w:val="0"/>
      <w:marBottom w:val="0"/>
      <w:divBdr>
        <w:top w:val="none" w:sz="0" w:space="0" w:color="auto"/>
        <w:left w:val="none" w:sz="0" w:space="0" w:color="auto"/>
        <w:bottom w:val="none" w:sz="0" w:space="0" w:color="auto"/>
        <w:right w:val="none" w:sz="0" w:space="0" w:color="auto"/>
      </w:divBdr>
    </w:div>
    <w:div w:id="1879931318">
      <w:bodyDiv w:val="1"/>
      <w:marLeft w:val="0"/>
      <w:marRight w:val="0"/>
      <w:marTop w:val="0"/>
      <w:marBottom w:val="0"/>
      <w:divBdr>
        <w:top w:val="none" w:sz="0" w:space="0" w:color="auto"/>
        <w:left w:val="none" w:sz="0" w:space="0" w:color="auto"/>
        <w:bottom w:val="none" w:sz="0" w:space="0" w:color="auto"/>
        <w:right w:val="none" w:sz="0" w:space="0" w:color="auto"/>
      </w:divBdr>
    </w:div>
    <w:div w:id="1956130652">
      <w:bodyDiv w:val="1"/>
      <w:marLeft w:val="0"/>
      <w:marRight w:val="0"/>
      <w:marTop w:val="0"/>
      <w:marBottom w:val="0"/>
      <w:divBdr>
        <w:top w:val="none" w:sz="0" w:space="0" w:color="auto"/>
        <w:left w:val="none" w:sz="0" w:space="0" w:color="auto"/>
        <w:bottom w:val="none" w:sz="0" w:space="0" w:color="auto"/>
        <w:right w:val="none" w:sz="0" w:space="0" w:color="auto"/>
      </w:divBdr>
    </w:div>
    <w:div w:id="2067219465">
      <w:bodyDiv w:val="1"/>
      <w:marLeft w:val="0"/>
      <w:marRight w:val="0"/>
      <w:marTop w:val="0"/>
      <w:marBottom w:val="0"/>
      <w:divBdr>
        <w:top w:val="none" w:sz="0" w:space="0" w:color="auto"/>
        <w:left w:val="none" w:sz="0" w:space="0" w:color="auto"/>
        <w:bottom w:val="none" w:sz="0" w:space="0" w:color="auto"/>
        <w:right w:val="none" w:sz="0" w:space="0" w:color="auto"/>
      </w:divBdr>
      <w:divsChild>
        <w:div w:id="1732460231">
          <w:marLeft w:val="0"/>
          <w:marRight w:val="0"/>
          <w:marTop w:val="0"/>
          <w:marBottom w:val="0"/>
          <w:divBdr>
            <w:top w:val="none" w:sz="0" w:space="0" w:color="auto"/>
            <w:left w:val="none" w:sz="0" w:space="0" w:color="auto"/>
            <w:bottom w:val="none" w:sz="0" w:space="0" w:color="auto"/>
            <w:right w:val="none" w:sz="0" w:space="0" w:color="auto"/>
          </w:divBdr>
        </w:div>
      </w:divsChild>
    </w:div>
    <w:div w:id="2096318293">
      <w:bodyDiv w:val="1"/>
      <w:marLeft w:val="0"/>
      <w:marRight w:val="0"/>
      <w:marTop w:val="0"/>
      <w:marBottom w:val="0"/>
      <w:divBdr>
        <w:top w:val="none" w:sz="0" w:space="0" w:color="auto"/>
        <w:left w:val="none" w:sz="0" w:space="0" w:color="auto"/>
        <w:bottom w:val="none" w:sz="0" w:space="0" w:color="auto"/>
        <w:right w:val="none" w:sz="0" w:space="0" w:color="auto"/>
      </w:divBdr>
      <w:divsChild>
        <w:div w:id="1466583802">
          <w:marLeft w:val="0"/>
          <w:marRight w:val="0"/>
          <w:marTop w:val="0"/>
          <w:marBottom w:val="0"/>
          <w:divBdr>
            <w:top w:val="single" w:sz="2" w:space="0" w:color="auto"/>
            <w:left w:val="single" w:sz="2" w:space="0" w:color="auto"/>
            <w:bottom w:val="single" w:sz="2" w:space="0" w:color="auto"/>
            <w:right w:val="single" w:sz="2" w:space="0" w:color="auto"/>
          </w:divBdr>
          <w:divsChild>
            <w:div w:id="16465454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97482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hyperlink" Target="https://material-foundation.github.io/material-theme-builder/" TargetMode="External"/><Relationship Id="rId63" Type="http://schemas.openxmlformats.org/officeDocument/2006/relationships/hyperlink" Target="https://develop.battle.net/documentation/guides/using-oauth/client-crendetials-flow" TargetMode="External"/><Relationship Id="rId68" Type="http://schemas.openxmlformats.org/officeDocument/2006/relationships/hyperlink" Target="https://medium.com/@sujathamudadla1213/coroutines-with-jetpack-compose-8e919cbf806f" TargetMode="External"/><Relationship Id="rId84" Type="http://schemas.openxmlformats.org/officeDocument/2006/relationships/fontTable" Target="fontTable.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logo.com/" TargetMode="External"/><Relationship Id="rId79" Type="http://schemas.openxmlformats.org/officeDocument/2006/relationships/hyperlink" Target="https://developer.android.com/codelabs/basic-android-kotlin-compose-training-change-app-icon%234" TargetMode="External"/><Relationship Id="rId5" Type="http://schemas.openxmlformats.org/officeDocument/2006/relationships/numbering" Target="numbering.xml"/><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develop.battle.net/documentation/guides/using-oauth/authorization-code-flow" TargetMode="External"/><Relationship Id="rId69" Type="http://schemas.openxmlformats.org/officeDocument/2006/relationships/hyperlink" Target="https://medium.com/@mutebibrian256/mastering-android-mvvm-architecture-developers-guide-3271e4c8908b" TargetMode="External"/><Relationship Id="rId77" Type="http://schemas.openxmlformats.org/officeDocument/2006/relationships/hyperlink" Target="https://es.slideshare.net/slideshow/clase-11-umlcasosdeuso/20600612"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hyperlink" Target="https://activeplayer.io/world-of-warcraft/" TargetMode="External"/><Relationship Id="rId80" Type="http://schemas.openxmlformats.org/officeDocument/2006/relationships/hyperlink" Target="https://github.com/Marrahy/TFG-Project" TargetMode="External"/><Relationship Id="rId85" Type="http://schemas.microsoft.com/office/2011/relationships/people" Target="peop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hyperlink" Target="https://wowpedia.fandom.com/wiki/Attributes" TargetMode="External"/><Relationship Id="rId67" Type="http://schemas.openxmlformats.org/officeDocument/2006/relationships/hyperlink" Target="https://medium.com/knowing-android/select-insert-indexes-and-foreign-keys-on-room-migrations-2a0dc556efd3"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yperlink" Target="https://develop.battle.net/documentation/guides/using-oauth" TargetMode="External"/><Relationship Id="rId70" Type="http://schemas.openxmlformats.org/officeDocument/2006/relationships/hyperlink" Target="https://medium.com/@kerry.bisset/mutablestate-or-mutablestateflow-a-perspective-on-what-to-use-in-jetpack-compose-ccec0af7abbf" TargetMode="External"/><Relationship Id="rId75" Type="http://schemas.openxmlformats.org/officeDocument/2006/relationships/hyperlink" Target="https://material-foundation.github.io/material-theme-builder/" TargetMode="External"/><Relationship Id="rId8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hyperlink" Target="https://developer.android.com/develop/ui/compose/documentation" TargetMode="External"/><Relationship Id="rId65" Type="http://schemas.openxmlformats.org/officeDocument/2006/relationships/hyperlink" Target="https://stackoverflow.com/questions/67405791/gradle-tasks-are-not-showing-in-the-gradle-tool-window-in-android-studio-4-2" TargetMode="External"/><Relationship Id="rId73" Type="http://schemas.openxmlformats.org/officeDocument/2006/relationships/hyperlink" Target="https://www.youtube.com/watch?v=zCIfBbm06QM&amp;t=1851s" TargetMode="External"/><Relationship Id="rId78" Type="http://schemas.openxmlformats.org/officeDocument/2006/relationships/hyperlink" Target="https://code.tutsplus.com/how-to-generate-apk-and-signed-apk-files-in-android-studio--cms-37927t" TargetMode="External"/><Relationship Id="rId81" Type="http://schemas.openxmlformats.org/officeDocument/2006/relationships/image" Target="media/image43.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yperlink" Target="https://activeplayer.io/world-of-warcraft/"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wowpedia.fandom.com/wiki/Attributes" TargetMode="External"/><Relationship Id="rId7" Type="http://schemas.openxmlformats.org/officeDocument/2006/relationships/settings" Target="settings.xml"/><Relationship Id="rId71" Type="http://schemas.openxmlformats.org/officeDocument/2006/relationships/hyperlink" Target="https://dev.to/theplebdev/using-oauth20-and-retrofit-to-talk-to-the-github-api-on-android-k6h"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hyperlink" Target="https://logo.com/" TargetMode="External"/><Relationship Id="rId66" Type="http://schemas.openxmlformats.org/officeDocument/2006/relationships/hyperlink" Target="https://medium.com/@kathankraithatha/how-to-use-api-in-jetpack-compose-10d11b8f166f" TargetMode="External"/><Relationship Id="rId61" Type="http://schemas.openxmlformats.org/officeDocument/2006/relationships/hyperlink" Target="https://firebase.google.com/docs/auth/android/google-signin" TargetMode="External"/><Relationship Id="rId82" Type="http://schemas.openxmlformats.org/officeDocument/2006/relationships/footer" Target="footer4.xml"/></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ad0a514-8ca0-4e06-9166-6cb5fc996976"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F68866842707EA4E85EEB9DA7B288D07" ma:contentTypeVersion="13" ma:contentTypeDescription="Crear nuevo documento." ma:contentTypeScope="" ma:versionID="eec5a6c1456270245417e33b76781205">
  <xsd:schema xmlns:xsd="http://www.w3.org/2001/XMLSchema" xmlns:xs="http://www.w3.org/2001/XMLSchema" xmlns:p="http://schemas.microsoft.com/office/2006/metadata/properties" xmlns:ns3="fad0a514-8ca0-4e06-9166-6cb5fc996976" xmlns:ns4="5224dea2-fcbc-4b79-9e24-e1017d08b956" targetNamespace="http://schemas.microsoft.com/office/2006/metadata/properties" ma:root="true" ma:fieldsID="419768e3996e648b270fb7cd9a7e6e4d" ns3:_="" ns4:_="">
    <xsd:import namespace="fad0a514-8ca0-4e06-9166-6cb5fc996976"/>
    <xsd:import namespace="5224dea2-fcbc-4b79-9e24-e1017d08b95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d0a514-8ca0-4e06-9166-6cb5fc9969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224dea2-fcbc-4b79-9e24-e1017d08b956"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8255F09-A73F-406A-B233-4ADDEBD2B650}">
  <ds:schemaRefs>
    <ds:schemaRef ds:uri="http://schemas.microsoft.com/office/2006/metadata/properties"/>
    <ds:schemaRef ds:uri="http://schemas.microsoft.com/office/infopath/2007/PartnerControls"/>
    <ds:schemaRef ds:uri="fad0a514-8ca0-4e06-9166-6cb5fc996976"/>
  </ds:schemaRefs>
</ds:datastoreItem>
</file>

<file path=customXml/itemProps2.xml><?xml version="1.0" encoding="utf-8"?>
<ds:datastoreItem xmlns:ds="http://schemas.openxmlformats.org/officeDocument/2006/customXml" ds:itemID="{A7934C07-8AD7-4685-B3AB-D852B483E7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d0a514-8ca0-4e06-9166-6cb5fc996976"/>
    <ds:schemaRef ds:uri="5224dea2-fcbc-4b79-9e24-e1017d08b9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52DEA14-6EB5-487B-9A35-1EB6E2957BC3}">
  <ds:schemaRefs>
    <ds:schemaRef ds:uri="http://schemas.openxmlformats.org/officeDocument/2006/bibliography"/>
  </ds:schemaRefs>
</ds:datastoreItem>
</file>

<file path=customXml/itemProps4.xml><?xml version="1.0" encoding="utf-8"?>
<ds:datastoreItem xmlns:ds="http://schemas.openxmlformats.org/officeDocument/2006/customXml" ds:itemID="{2BCB1C2E-C366-43D5-A9DC-2435CFE5811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52</Pages>
  <Words>10812</Words>
  <Characters>59467</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 Marrahy Arenas</dc:creator>
  <cp:keywords/>
  <dc:description/>
  <cp:lastModifiedBy>MARRAHY ARENAS, SERGI</cp:lastModifiedBy>
  <cp:revision>2</cp:revision>
  <cp:lastPrinted>2024-06-06T19:17:00Z</cp:lastPrinted>
  <dcterms:created xsi:type="dcterms:W3CDTF">2024-06-06T19:21:00Z</dcterms:created>
  <dcterms:modified xsi:type="dcterms:W3CDTF">2024-06-06T19:21:00Z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0x010100F68866842707EA4E85EEB9DA7B288D07</vt:lpwstr>
  </property>
</Properties>
</file>